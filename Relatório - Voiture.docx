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9AD60" w14:textId="77777777" w:rsidR="00A0316A" w:rsidRDefault="00A0316A" w:rsidP="00BA6AE2">
      <w:pPr>
        <w:pStyle w:val="Corpodetexto"/>
        <w:spacing w:before="60" w:after="40"/>
        <w:ind w:left="1701" w:right="1134"/>
        <w:jc w:val="center"/>
        <w:rPr>
          <w:rFonts w:ascii="Times New Roman"/>
          <w:sz w:val="20"/>
        </w:rPr>
      </w:pPr>
    </w:p>
    <w:p w14:paraId="7B3D1F4D" w14:textId="77777777" w:rsidR="00A0316A" w:rsidRDefault="00A0316A">
      <w:pPr>
        <w:pStyle w:val="Corpodetexto"/>
        <w:rPr>
          <w:rFonts w:ascii="Times New Roman"/>
          <w:sz w:val="20"/>
        </w:rPr>
      </w:pPr>
    </w:p>
    <w:p w14:paraId="72E6CEAC" w14:textId="77777777" w:rsidR="00A0316A" w:rsidRDefault="00A0316A">
      <w:pPr>
        <w:pStyle w:val="Corpodetexto"/>
        <w:rPr>
          <w:rFonts w:ascii="Times New Roman"/>
          <w:sz w:val="20"/>
        </w:rPr>
      </w:pPr>
    </w:p>
    <w:p w14:paraId="1B938683" w14:textId="77777777" w:rsidR="00A0316A" w:rsidRDefault="00A0316A">
      <w:pPr>
        <w:pStyle w:val="Corpodetexto"/>
        <w:rPr>
          <w:rFonts w:ascii="Times New Roman"/>
          <w:sz w:val="20"/>
        </w:rPr>
      </w:pPr>
    </w:p>
    <w:p w14:paraId="059C03F8" w14:textId="77777777" w:rsidR="00A0316A" w:rsidRDefault="00A0316A">
      <w:pPr>
        <w:pStyle w:val="Corpodetexto"/>
        <w:rPr>
          <w:rFonts w:ascii="Times New Roman"/>
          <w:sz w:val="20"/>
        </w:rPr>
      </w:pPr>
    </w:p>
    <w:p w14:paraId="4D50F34C" w14:textId="77777777" w:rsidR="00A0316A" w:rsidRDefault="00A0316A">
      <w:pPr>
        <w:pStyle w:val="Corpodetexto"/>
        <w:rPr>
          <w:rFonts w:ascii="Times New Roman"/>
          <w:sz w:val="20"/>
        </w:rPr>
      </w:pPr>
    </w:p>
    <w:p w14:paraId="359278E9" w14:textId="77777777" w:rsidR="00A0316A" w:rsidRDefault="00A0316A">
      <w:pPr>
        <w:pStyle w:val="Corpodetexto"/>
        <w:rPr>
          <w:rFonts w:ascii="Times New Roman"/>
          <w:sz w:val="20"/>
        </w:rPr>
      </w:pPr>
    </w:p>
    <w:p w14:paraId="4F35555D" w14:textId="77777777" w:rsidR="00A0316A" w:rsidRDefault="00A0316A">
      <w:pPr>
        <w:pStyle w:val="Corpodetexto"/>
        <w:rPr>
          <w:rFonts w:ascii="Times New Roman"/>
          <w:sz w:val="20"/>
        </w:rPr>
      </w:pPr>
    </w:p>
    <w:p w14:paraId="4C18BF01" w14:textId="77777777" w:rsidR="00A0316A" w:rsidRDefault="00A0316A">
      <w:pPr>
        <w:pStyle w:val="Corpodetexto"/>
        <w:rPr>
          <w:rFonts w:ascii="Times New Roman"/>
          <w:sz w:val="20"/>
        </w:rPr>
      </w:pPr>
    </w:p>
    <w:p w14:paraId="6C646A9E" w14:textId="77777777" w:rsidR="00A0316A" w:rsidRDefault="00A0316A">
      <w:pPr>
        <w:pStyle w:val="Corpodetexto"/>
        <w:rPr>
          <w:rFonts w:ascii="Times New Roman"/>
          <w:sz w:val="20"/>
        </w:rPr>
      </w:pPr>
    </w:p>
    <w:p w14:paraId="635B26C2" w14:textId="77777777" w:rsidR="00A0316A" w:rsidRDefault="00A0316A">
      <w:pPr>
        <w:pStyle w:val="Corpodetexto"/>
        <w:rPr>
          <w:rFonts w:ascii="Times New Roman"/>
          <w:sz w:val="20"/>
        </w:rPr>
      </w:pPr>
    </w:p>
    <w:p w14:paraId="3AEAC7F4" w14:textId="77777777" w:rsidR="00A0316A" w:rsidRDefault="00A0316A" w:rsidP="00994BD1">
      <w:pPr>
        <w:pStyle w:val="Corpodetexto"/>
        <w:ind w:right="1201"/>
        <w:jc w:val="center"/>
        <w:rPr>
          <w:rFonts w:ascii="Times New Roman"/>
          <w:sz w:val="20"/>
        </w:rPr>
      </w:pPr>
    </w:p>
    <w:p w14:paraId="5C05AF8F" w14:textId="77777777" w:rsidR="00A0316A" w:rsidRDefault="00A0316A" w:rsidP="00994BD1">
      <w:pPr>
        <w:pStyle w:val="Corpodetexto"/>
        <w:ind w:right="1201"/>
        <w:jc w:val="center"/>
        <w:rPr>
          <w:rFonts w:ascii="Times New Roman"/>
          <w:sz w:val="16"/>
        </w:rPr>
      </w:pPr>
    </w:p>
    <w:p w14:paraId="612CEB92" w14:textId="77777777" w:rsidR="00A0316A" w:rsidRDefault="00994BD1" w:rsidP="00994BD1">
      <w:pPr>
        <w:pStyle w:val="Corpodetexto"/>
        <w:ind w:right="1201"/>
        <w:jc w:val="center"/>
      </w:pPr>
      <w:r>
        <w:t>Ana Julia Massaro</w:t>
      </w:r>
    </w:p>
    <w:p w14:paraId="13562C17" w14:textId="77777777" w:rsidR="00994BD1" w:rsidRDefault="00994BD1" w:rsidP="00994BD1">
      <w:pPr>
        <w:pStyle w:val="Corpodetexto"/>
        <w:ind w:right="1201"/>
        <w:jc w:val="center"/>
      </w:pPr>
      <w:r>
        <w:t>José Junior Miksza</w:t>
      </w:r>
    </w:p>
    <w:p w14:paraId="6BE61EFB" w14:textId="77777777" w:rsidR="00994BD1" w:rsidRDefault="00994BD1" w:rsidP="00994BD1">
      <w:pPr>
        <w:pStyle w:val="Corpodetexto"/>
        <w:ind w:right="1201"/>
        <w:jc w:val="center"/>
      </w:pPr>
      <w:r>
        <w:t>Karina Gomes Euzébio</w:t>
      </w:r>
    </w:p>
    <w:p w14:paraId="763F7EF6" w14:textId="0A016441" w:rsidR="00994BD1" w:rsidRDefault="00994BD1" w:rsidP="00994BD1">
      <w:pPr>
        <w:pStyle w:val="Corpodetexto"/>
        <w:ind w:right="1201"/>
        <w:jc w:val="center"/>
      </w:pPr>
      <w:r>
        <w:t>Ma</w:t>
      </w:r>
      <w:r w:rsidR="00F8532A" w:rsidRPr="00F8532A">
        <w:t>r</w:t>
      </w:r>
      <w:r>
        <w:t>cus Vinicius Fernandes</w:t>
      </w:r>
    </w:p>
    <w:p w14:paraId="7CF6A643" w14:textId="77777777" w:rsidR="00994BD1" w:rsidRPr="00BF7000" w:rsidRDefault="00994BD1" w:rsidP="00994BD1">
      <w:pPr>
        <w:pStyle w:val="Corpodetexto"/>
        <w:ind w:right="1201"/>
        <w:jc w:val="center"/>
        <w:rPr>
          <w:sz w:val="26"/>
          <w:lang w:val="pt-BR"/>
        </w:rPr>
      </w:pPr>
      <w:proofErr w:type="spellStart"/>
      <w:r w:rsidRPr="00BF7000">
        <w:rPr>
          <w:lang w:val="pt-BR"/>
        </w:rPr>
        <w:t>Ygo</w:t>
      </w:r>
      <w:proofErr w:type="spellEnd"/>
      <w:r w:rsidRPr="00BF7000">
        <w:rPr>
          <w:lang w:val="pt-BR"/>
        </w:rPr>
        <w:t xml:space="preserve"> Frank Custodio Silva</w:t>
      </w:r>
    </w:p>
    <w:p w14:paraId="1D556522" w14:textId="77777777" w:rsidR="00A0316A" w:rsidRPr="00BF7000" w:rsidRDefault="00A0316A">
      <w:pPr>
        <w:pStyle w:val="Corpodetexto"/>
        <w:rPr>
          <w:sz w:val="26"/>
          <w:lang w:val="pt-BR"/>
        </w:rPr>
      </w:pPr>
    </w:p>
    <w:p w14:paraId="70158883" w14:textId="77777777" w:rsidR="00A0316A" w:rsidRPr="00BF7000" w:rsidRDefault="00A0316A">
      <w:pPr>
        <w:pStyle w:val="Corpodetexto"/>
        <w:rPr>
          <w:sz w:val="26"/>
          <w:lang w:val="pt-BR"/>
        </w:rPr>
      </w:pPr>
    </w:p>
    <w:p w14:paraId="05230E84" w14:textId="77777777" w:rsidR="00A0316A" w:rsidRPr="00BF7000" w:rsidRDefault="00A0316A">
      <w:pPr>
        <w:pStyle w:val="Corpodetexto"/>
        <w:rPr>
          <w:sz w:val="26"/>
          <w:lang w:val="pt-BR"/>
        </w:rPr>
      </w:pPr>
    </w:p>
    <w:p w14:paraId="2CF09A6C" w14:textId="77777777" w:rsidR="00A0316A" w:rsidRPr="00BF7000" w:rsidRDefault="00A0316A">
      <w:pPr>
        <w:pStyle w:val="Corpodetexto"/>
        <w:rPr>
          <w:sz w:val="26"/>
          <w:lang w:val="pt-BR"/>
        </w:rPr>
      </w:pPr>
    </w:p>
    <w:p w14:paraId="2560EB1E" w14:textId="77777777" w:rsidR="00A0316A" w:rsidRPr="00BF7000" w:rsidRDefault="00A0316A">
      <w:pPr>
        <w:pStyle w:val="Corpodetexto"/>
        <w:rPr>
          <w:sz w:val="26"/>
          <w:lang w:val="pt-BR"/>
        </w:rPr>
      </w:pPr>
    </w:p>
    <w:p w14:paraId="12289520" w14:textId="77777777" w:rsidR="00A0316A" w:rsidRPr="00BF7000" w:rsidRDefault="00A0316A">
      <w:pPr>
        <w:pStyle w:val="Corpodetexto"/>
        <w:rPr>
          <w:sz w:val="26"/>
          <w:lang w:val="pt-BR"/>
        </w:rPr>
      </w:pPr>
    </w:p>
    <w:p w14:paraId="39ED9B15" w14:textId="77777777" w:rsidR="00A0316A" w:rsidRPr="00BF7000" w:rsidRDefault="00A0316A">
      <w:pPr>
        <w:pStyle w:val="Corpodetexto"/>
        <w:rPr>
          <w:sz w:val="26"/>
          <w:lang w:val="pt-BR"/>
        </w:rPr>
      </w:pPr>
    </w:p>
    <w:p w14:paraId="6B633FC8" w14:textId="77777777" w:rsidR="00A0316A" w:rsidRPr="00BF7000" w:rsidRDefault="00A0316A">
      <w:pPr>
        <w:pStyle w:val="Corpodetexto"/>
        <w:rPr>
          <w:sz w:val="26"/>
          <w:lang w:val="pt-BR"/>
        </w:rPr>
      </w:pPr>
    </w:p>
    <w:p w14:paraId="5992BC9D" w14:textId="77777777" w:rsidR="00A0316A" w:rsidRPr="00BF7000" w:rsidRDefault="00A0316A">
      <w:pPr>
        <w:pStyle w:val="Corpodetexto"/>
        <w:rPr>
          <w:sz w:val="26"/>
          <w:lang w:val="pt-BR"/>
        </w:rPr>
      </w:pPr>
    </w:p>
    <w:p w14:paraId="6D5AAEAC" w14:textId="77777777" w:rsidR="00A0316A" w:rsidRPr="00BF7000" w:rsidRDefault="00A0316A">
      <w:pPr>
        <w:pStyle w:val="Corpodetexto"/>
        <w:rPr>
          <w:sz w:val="26"/>
          <w:lang w:val="pt-BR"/>
        </w:rPr>
      </w:pPr>
    </w:p>
    <w:p w14:paraId="4AEBDBF1" w14:textId="7150D723" w:rsidR="00A0316A" w:rsidRPr="00BF7000" w:rsidRDefault="00034729" w:rsidP="00DA394F">
      <w:pPr>
        <w:pStyle w:val="Corpodetexto"/>
        <w:spacing w:before="161"/>
        <w:ind w:left="3080" w:right="3786" w:firstLine="606"/>
        <w:rPr>
          <w:lang w:val="pt-BR"/>
        </w:rPr>
      </w:pPr>
      <w:r w:rsidRPr="00BF7000">
        <w:rPr>
          <w:lang w:val="pt-BR"/>
        </w:rPr>
        <w:t>VOITURE</w:t>
      </w:r>
    </w:p>
    <w:p w14:paraId="55619646" w14:textId="139BA93A" w:rsidR="00994BD1" w:rsidRDefault="00DA394F" w:rsidP="00DA394F">
      <w:pPr>
        <w:pStyle w:val="Corpodetexto"/>
        <w:spacing w:before="137"/>
        <w:ind w:left="2880" w:right="3546" w:firstLine="381"/>
        <w:sectPr w:rsidR="00994BD1" w:rsidSect="00994BD1">
          <w:headerReference w:type="default" r:id="rId8"/>
          <w:footerReference w:type="default" r:id="rId9"/>
          <w:type w:val="continuous"/>
          <w:pgSz w:w="11910" w:h="16840"/>
          <w:pgMar w:top="1701" w:right="1134" w:bottom="1134" w:left="1701" w:header="1707" w:footer="1684" w:gutter="0"/>
          <w:cols w:space="720"/>
        </w:sectPr>
      </w:pPr>
      <w:r>
        <w:softHyphen/>
      </w:r>
      <w:r w:rsidR="00034729">
        <w:t>Controle de frotas</w:t>
      </w:r>
    </w:p>
    <w:p w14:paraId="1BCEE096" w14:textId="77777777" w:rsidR="00A0316A" w:rsidRDefault="00A0316A">
      <w:pPr>
        <w:pStyle w:val="Corpodetexto"/>
        <w:rPr>
          <w:sz w:val="20"/>
        </w:rPr>
      </w:pPr>
    </w:p>
    <w:p w14:paraId="6A8A9635" w14:textId="77777777" w:rsidR="00A0316A" w:rsidRDefault="00A0316A" w:rsidP="00EE734A">
      <w:pPr>
        <w:pStyle w:val="Corpodetexto"/>
        <w:ind w:firstLine="0"/>
        <w:rPr>
          <w:sz w:val="20"/>
        </w:rPr>
      </w:pPr>
    </w:p>
    <w:p w14:paraId="61B1668A" w14:textId="77777777" w:rsidR="00A0316A" w:rsidRDefault="00A0316A">
      <w:pPr>
        <w:pStyle w:val="Corpodetexto"/>
        <w:spacing w:before="10"/>
        <w:rPr>
          <w:sz w:val="15"/>
        </w:rPr>
      </w:pPr>
    </w:p>
    <w:p w14:paraId="6DB79C90" w14:textId="328E5770" w:rsidR="00A0316A" w:rsidRDefault="00034729" w:rsidP="00034729">
      <w:pPr>
        <w:pStyle w:val="Corpodetexto"/>
        <w:spacing w:before="92"/>
        <w:ind w:left="3080" w:right="3786"/>
        <w:jc w:val="center"/>
      </w:pPr>
      <w:r>
        <w:t>VOITURE</w:t>
      </w:r>
    </w:p>
    <w:p w14:paraId="37FE37C0" w14:textId="4B559916" w:rsidR="00A0316A" w:rsidRDefault="00034729" w:rsidP="00034729">
      <w:pPr>
        <w:pStyle w:val="Corpodetexto"/>
        <w:ind w:firstLine="3828"/>
        <w:rPr>
          <w:sz w:val="26"/>
        </w:rPr>
      </w:pPr>
      <w:r>
        <w:t>Controle de Frotas</w:t>
      </w:r>
    </w:p>
    <w:p w14:paraId="2EAD88E8" w14:textId="77777777" w:rsidR="00A0316A" w:rsidRDefault="00A0316A" w:rsidP="00EE734A">
      <w:pPr>
        <w:pStyle w:val="Corpodetexto"/>
        <w:ind w:firstLine="0"/>
        <w:rPr>
          <w:sz w:val="26"/>
        </w:rPr>
      </w:pPr>
    </w:p>
    <w:p w14:paraId="526A030C" w14:textId="77777777" w:rsidR="00A0316A" w:rsidRDefault="00A0316A">
      <w:pPr>
        <w:pStyle w:val="Corpodetexto"/>
        <w:rPr>
          <w:sz w:val="26"/>
        </w:rPr>
      </w:pPr>
    </w:p>
    <w:p w14:paraId="4803CA3C" w14:textId="77777777" w:rsidR="00A0316A" w:rsidRDefault="00150B17">
      <w:pPr>
        <w:pStyle w:val="Corpodetexto"/>
        <w:spacing w:before="184"/>
        <w:ind w:left="5059" w:right="809"/>
      </w:pPr>
      <w:r>
        <w:t xml:space="preserve">Projeto de desenvolvimento de software, apresentado ao SENAI JAGUARIÚNA, como parte </w:t>
      </w:r>
      <w:r>
        <w:rPr>
          <w:spacing w:val="-5"/>
        </w:rPr>
        <w:t xml:space="preserve">das </w:t>
      </w:r>
      <w:r>
        <w:t>exigências</w:t>
      </w:r>
      <w:r>
        <w:rPr>
          <w:spacing w:val="-13"/>
        </w:rPr>
        <w:t xml:space="preserve"> </w:t>
      </w:r>
      <w:r>
        <w:t>para</w:t>
      </w:r>
      <w:r>
        <w:rPr>
          <w:spacing w:val="-14"/>
        </w:rPr>
        <w:t xml:space="preserve"> </w:t>
      </w:r>
      <w:r>
        <w:t>a</w:t>
      </w:r>
      <w:r>
        <w:rPr>
          <w:spacing w:val="-14"/>
        </w:rPr>
        <w:t xml:space="preserve"> </w:t>
      </w:r>
      <w:r>
        <w:t>obtenção</w:t>
      </w:r>
      <w:r>
        <w:rPr>
          <w:spacing w:val="-15"/>
        </w:rPr>
        <w:t xml:space="preserve"> </w:t>
      </w:r>
      <w:r>
        <w:t>do</w:t>
      </w:r>
      <w:r>
        <w:rPr>
          <w:spacing w:val="-14"/>
        </w:rPr>
        <w:t xml:space="preserve"> </w:t>
      </w:r>
      <w:r>
        <w:t>título</w:t>
      </w:r>
      <w:r>
        <w:rPr>
          <w:spacing w:val="-16"/>
        </w:rPr>
        <w:t xml:space="preserve"> </w:t>
      </w:r>
      <w:r>
        <w:t>de Técnico em Desenvolvimento de Sistemas.</w:t>
      </w:r>
    </w:p>
    <w:p w14:paraId="547248B2" w14:textId="77777777" w:rsidR="00A0316A" w:rsidRDefault="00A0316A">
      <w:pPr>
        <w:pStyle w:val="Corpodetexto"/>
        <w:rPr>
          <w:sz w:val="26"/>
        </w:rPr>
      </w:pPr>
    </w:p>
    <w:p w14:paraId="3F5BB9E4" w14:textId="5D171BA2" w:rsidR="00A0316A" w:rsidRDefault="00150B17">
      <w:pPr>
        <w:pStyle w:val="Corpodetexto"/>
        <w:spacing w:before="231"/>
        <w:ind w:left="5059"/>
      </w:pPr>
      <w:r>
        <w:t xml:space="preserve">Jaguariúna, </w:t>
      </w:r>
      <w:r w:rsidR="00034729">
        <w:t>17</w:t>
      </w:r>
      <w:r>
        <w:t xml:space="preserve"> de </w:t>
      </w:r>
      <w:r w:rsidR="00034729">
        <w:t>Julho</w:t>
      </w:r>
      <w:r>
        <w:t xml:space="preserve"> de 2020.</w:t>
      </w:r>
    </w:p>
    <w:p w14:paraId="3CF748E1" w14:textId="77777777" w:rsidR="00A0316A" w:rsidRDefault="00A0316A">
      <w:pPr>
        <w:pStyle w:val="Corpodetexto"/>
        <w:rPr>
          <w:sz w:val="26"/>
        </w:rPr>
      </w:pPr>
    </w:p>
    <w:p w14:paraId="75B3AC89" w14:textId="77777777" w:rsidR="00A0316A" w:rsidRDefault="00A0316A">
      <w:pPr>
        <w:pStyle w:val="Corpodetexto"/>
        <w:spacing w:before="10"/>
        <w:rPr>
          <w:sz w:val="21"/>
        </w:rPr>
      </w:pPr>
    </w:p>
    <w:p w14:paraId="08EF0AF2" w14:textId="77777777" w:rsidR="00A0316A" w:rsidRDefault="00150B17" w:rsidP="00C93DD1">
      <w:pPr>
        <w:pStyle w:val="Corpodetexto"/>
        <w:ind w:left="3078" w:right="3787" w:hanging="526"/>
        <w:jc w:val="center"/>
      </w:pPr>
      <w:r>
        <w:t>Banca Examinadora</w:t>
      </w:r>
    </w:p>
    <w:p w14:paraId="55838D1A" w14:textId="77777777" w:rsidR="00A0316A" w:rsidRDefault="00F669FF" w:rsidP="00EE734A">
      <w:pPr>
        <w:pStyle w:val="Corpodetexto"/>
        <w:ind w:firstLine="0"/>
        <w:rPr>
          <w:sz w:val="27"/>
        </w:rPr>
      </w:pPr>
      <w:r>
        <w:rPr>
          <w:noProof/>
          <w:lang w:val="pt-BR" w:eastAsia="pt-BR" w:bidi="ar-SA"/>
        </w:rPr>
        <mc:AlternateContent>
          <mc:Choice Requires="wps">
            <w:drawing>
              <wp:anchor distT="0" distB="0" distL="0" distR="0" simplePos="0" relativeHeight="251658240" behindDoc="1" locked="0" layoutInCell="1" allowOverlap="1" wp14:anchorId="25A87FB0" wp14:editId="4C373716">
                <wp:simplePos x="0" y="0"/>
                <wp:positionH relativeFrom="page">
                  <wp:posOffset>2181225</wp:posOffset>
                </wp:positionH>
                <wp:positionV relativeFrom="paragraph">
                  <wp:posOffset>227330</wp:posOffset>
                </wp:positionV>
                <wp:extent cx="3556635" cy="0"/>
                <wp:effectExtent l="0" t="0" r="0" b="0"/>
                <wp:wrapTopAndBottom/>
                <wp:docPr id="2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6635" cy="0"/>
                        </a:xfrm>
                        <a:prstGeom prst="line">
                          <a:avLst/>
                        </a:prstGeom>
                        <a:noFill/>
                        <a:ln w="96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38B2DC16" id="Line 5"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1.75pt,17.9pt" to="451.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t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" strokeweight=".26669mm">
                <w10:wrap type="topAndBottom" anchorx="page"/>
              </v:line>
            </w:pict>
          </mc:Fallback>
        </mc:AlternateContent>
      </w:r>
    </w:p>
    <w:p w14:paraId="32C8F836" w14:textId="0D832D2E" w:rsidR="00A0316A" w:rsidRDefault="00150B17" w:rsidP="00C93DD1">
      <w:pPr>
        <w:pStyle w:val="Corpodetexto"/>
        <w:spacing w:before="113"/>
        <w:ind w:left="2274" w:hanging="6"/>
      </w:pPr>
      <w:r>
        <w:t>Pro</w:t>
      </w:r>
      <w:r w:rsidR="00994BD1">
        <w:t xml:space="preserve">f. </w:t>
      </w:r>
      <w:r w:rsidR="00452725">
        <w:t>O</w:t>
      </w:r>
      <w:r w:rsidR="00994BD1">
        <w:t xml:space="preserve">rientador, </w:t>
      </w:r>
      <w:r>
        <w:t>Reenye</w:t>
      </w:r>
      <w:r w:rsidR="00994BD1">
        <w:t xml:space="preserve"> Alexandre de Lima</w:t>
      </w:r>
      <w:r>
        <w:t>.</w:t>
      </w:r>
    </w:p>
    <w:p w14:paraId="62E6FA52" w14:textId="77777777" w:rsidR="00A0316A" w:rsidRDefault="00A0316A" w:rsidP="00EE734A">
      <w:pPr>
        <w:pStyle w:val="Corpodetexto"/>
        <w:ind w:firstLine="0"/>
        <w:rPr>
          <w:sz w:val="20"/>
        </w:rPr>
      </w:pPr>
    </w:p>
    <w:p w14:paraId="521DF94C" w14:textId="77777777" w:rsidR="00A0316A" w:rsidRDefault="00F669FF">
      <w:pPr>
        <w:pStyle w:val="Corpodetexto"/>
        <w:spacing w:before="11"/>
        <w:rPr>
          <w:sz w:val="26"/>
        </w:rPr>
      </w:pPr>
      <w:r>
        <w:rPr>
          <w:noProof/>
          <w:lang w:val="pt-BR" w:eastAsia="pt-BR" w:bidi="ar-SA"/>
        </w:rPr>
        <mc:AlternateContent>
          <mc:Choice Requires="wps">
            <w:drawing>
              <wp:anchor distT="0" distB="0" distL="0" distR="0" simplePos="0" relativeHeight="251659264" behindDoc="1" locked="0" layoutInCell="1" allowOverlap="1" wp14:anchorId="7D493103" wp14:editId="7BEA411D">
                <wp:simplePos x="0" y="0"/>
                <wp:positionH relativeFrom="page">
                  <wp:posOffset>2181225</wp:posOffset>
                </wp:positionH>
                <wp:positionV relativeFrom="paragraph">
                  <wp:posOffset>226695</wp:posOffset>
                </wp:positionV>
                <wp:extent cx="3556635" cy="0"/>
                <wp:effectExtent l="0" t="0" r="0" b="0"/>
                <wp:wrapTopAndBottom/>
                <wp:docPr id="1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6635" cy="0"/>
                        </a:xfrm>
                        <a:prstGeom prst="line">
                          <a:avLst/>
                        </a:prstGeom>
                        <a:noFill/>
                        <a:ln w="96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6E2263CA" id="Line 4"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1.75pt,17.85pt" to="451.8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ib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" strokeweight=".26669mm">
                <w10:wrap type="topAndBottom" anchorx="page"/>
              </v:line>
            </w:pict>
          </mc:Fallback>
        </mc:AlternateContent>
      </w:r>
    </w:p>
    <w:p w14:paraId="62F1CCD2" w14:textId="48FBA332" w:rsidR="00EE734A" w:rsidRPr="00EE734A" w:rsidRDefault="00150B17" w:rsidP="00EE734A">
      <w:pPr>
        <w:pStyle w:val="Corpodetexto"/>
        <w:spacing w:before="110"/>
        <w:ind w:left="2344" w:hanging="76"/>
      </w:pPr>
      <w:r>
        <w:t xml:space="preserve">Prof. </w:t>
      </w:r>
      <w:r w:rsidR="003D07EC">
        <w:t>O</w:t>
      </w:r>
      <w:r>
        <w:t>rie</w:t>
      </w:r>
      <w:r w:rsidR="003D07EC">
        <w:t>ntador, Rafael Martins Alves.</w:t>
      </w:r>
    </w:p>
    <w:p w14:paraId="714B89EC" w14:textId="77777777" w:rsidR="00EE734A" w:rsidRDefault="00EE734A" w:rsidP="00EE734A">
      <w:pPr>
        <w:pStyle w:val="Corpodetexto"/>
        <w:ind w:firstLine="0"/>
        <w:rPr>
          <w:sz w:val="27"/>
        </w:rPr>
      </w:pPr>
    </w:p>
    <w:p w14:paraId="79F729AD" w14:textId="77777777" w:rsidR="00A0316A" w:rsidRDefault="00F669FF" w:rsidP="00EE734A">
      <w:pPr>
        <w:pStyle w:val="Corpodetexto"/>
        <w:ind w:firstLine="0"/>
        <w:rPr>
          <w:sz w:val="27"/>
        </w:rPr>
      </w:pPr>
      <w:r>
        <w:rPr>
          <w:noProof/>
          <w:lang w:val="pt-BR" w:eastAsia="pt-BR" w:bidi="ar-SA"/>
        </w:rPr>
        <mc:AlternateContent>
          <mc:Choice Requires="wps">
            <w:drawing>
              <wp:anchor distT="0" distB="0" distL="0" distR="0" simplePos="0" relativeHeight="251660288" behindDoc="1" locked="0" layoutInCell="1" allowOverlap="1" wp14:anchorId="64D0EDA5" wp14:editId="3E39B360">
                <wp:simplePos x="0" y="0"/>
                <wp:positionH relativeFrom="page">
                  <wp:posOffset>2181225</wp:posOffset>
                </wp:positionH>
                <wp:positionV relativeFrom="paragraph">
                  <wp:posOffset>227330</wp:posOffset>
                </wp:positionV>
                <wp:extent cx="3556635" cy="0"/>
                <wp:effectExtent l="0" t="0" r="0" b="0"/>
                <wp:wrapTopAndBottom/>
                <wp:docPr id="1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6635" cy="0"/>
                        </a:xfrm>
                        <a:prstGeom prst="line">
                          <a:avLst/>
                        </a:prstGeom>
                        <a:noFill/>
                        <a:ln w="96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2E0CC5E9" id="Line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1.75pt,17.9pt" to="451.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fESEg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" strokeweight=".26669mm">
                <w10:wrap type="topAndBottom" anchorx="page"/>
              </v:line>
            </w:pict>
          </mc:Fallback>
        </mc:AlternateContent>
      </w:r>
    </w:p>
    <w:p w14:paraId="1A06D74C" w14:textId="646368CB" w:rsidR="00A0316A" w:rsidRDefault="00150B17" w:rsidP="00C93DD1">
      <w:pPr>
        <w:pStyle w:val="Corpodetexto"/>
        <w:spacing w:before="113"/>
        <w:ind w:left="2161" w:hanging="318"/>
      </w:pPr>
      <w:r>
        <w:t xml:space="preserve">Prof. </w:t>
      </w:r>
      <w:r w:rsidR="00452725">
        <w:t>O</w:t>
      </w:r>
      <w:r>
        <w:t>rientador, Wellington</w:t>
      </w:r>
      <w:r w:rsidR="00994BD1">
        <w:t xml:space="preserve"> Fábio </w:t>
      </w:r>
      <w:r w:rsidR="009D58C1">
        <w:t>de Oliveira Martins.</w:t>
      </w:r>
    </w:p>
    <w:p w14:paraId="137E456B" w14:textId="77777777" w:rsidR="00EE734A" w:rsidRDefault="00EE734A">
      <w:pPr>
        <w:pStyle w:val="Corpodetexto"/>
        <w:spacing w:before="11"/>
        <w:rPr>
          <w:sz w:val="26"/>
        </w:rPr>
      </w:pPr>
    </w:p>
    <w:p w14:paraId="6E39E64C" w14:textId="77777777" w:rsidR="00A0316A" w:rsidRDefault="00F669FF">
      <w:pPr>
        <w:pStyle w:val="Corpodetexto"/>
        <w:spacing w:before="11"/>
        <w:rPr>
          <w:sz w:val="26"/>
        </w:rPr>
      </w:pPr>
      <w:r>
        <w:rPr>
          <w:noProof/>
          <w:lang w:val="pt-BR" w:eastAsia="pt-BR" w:bidi="ar-SA"/>
        </w:rPr>
        <mc:AlternateContent>
          <mc:Choice Requires="wps">
            <w:drawing>
              <wp:anchor distT="0" distB="0" distL="0" distR="0" simplePos="0" relativeHeight="251661312" behindDoc="1" locked="0" layoutInCell="1" allowOverlap="1" wp14:anchorId="46A33AF3" wp14:editId="7F194448">
                <wp:simplePos x="0" y="0"/>
                <wp:positionH relativeFrom="page">
                  <wp:posOffset>2181225</wp:posOffset>
                </wp:positionH>
                <wp:positionV relativeFrom="paragraph">
                  <wp:posOffset>226695</wp:posOffset>
                </wp:positionV>
                <wp:extent cx="3556635" cy="0"/>
                <wp:effectExtent l="0" t="0" r="0" b="0"/>
                <wp:wrapTopAndBottom/>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6635" cy="0"/>
                        </a:xfrm>
                        <a:prstGeom prst="line">
                          <a:avLst/>
                        </a:prstGeom>
                        <a:noFill/>
                        <a:ln w="96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39D14FC5" id="Line 2"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1.75pt,17.85pt" to="451.8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0S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" strokeweight=".26669mm">
                <w10:wrap type="topAndBottom" anchorx="page"/>
              </v:line>
            </w:pict>
          </mc:Fallback>
        </mc:AlternateContent>
      </w:r>
    </w:p>
    <w:p w14:paraId="3E44D5F0" w14:textId="77777777" w:rsidR="00A0316A" w:rsidRDefault="00C93DD1" w:rsidP="00D97550">
      <w:pPr>
        <w:pStyle w:val="Corpodetexto"/>
        <w:spacing w:before="110"/>
        <w:ind w:left="1950" w:firstLine="35"/>
      </w:pPr>
      <w:r>
        <w:t>Prof. Coordenador, Ricardo And</w:t>
      </w:r>
      <w:r w:rsidR="00D97550">
        <w:t>r</w:t>
      </w:r>
      <w:r>
        <w:t xml:space="preserve">eata </w:t>
      </w:r>
      <w:r w:rsidR="00150B17">
        <w:t>Paraguassu</w:t>
      </w:r>
    </w:p>
    <w:p w14:paraId="71D03A6A" w14:textId="77777777" w:rsidR="00A0316A" w:rsidRDefault="00A0316A">
      <w:pPr>
        <w:sectPr w:rsidR="00A0316A">
          <w:headerReference w:type="default" r:id="rId10"/>
          <w:footerReference w:type="default" r:id="rId11"/>
          <w:pgSz w:w="11910" w:h="16840"/>
          <w:pgMar w:top="1960" w:right="320" w:bottom="1880" w:left="1600" w:header="1708" w:footer="1683" w:gutter="0"/>
          <w:cols w:space="720"/>
        </w:sectPr>
      </w:pPr>
    </w:p>
    <w:p w14:paraId="5C5DF9BB" w14:textId="77777777" w:rsidR="00A0316A" w:rsidRDefault="00150B17" w:rsidP="00EE734A">
      <w:pPr>
        <w:spacing w:before="98"/>
        <w:ind w:left="2410" w:right="3787" w:firstLine="284"/>
        <w:jc w:val="center"/>
        <w:rPr>
          <w:b/>
          <w:sz w:val="32"/>
        </w:rPr>
      </w:pPr>
      <w:r>
        <w:rPr>
          <w:b/>
          <w:sz w:val="32"/>
        </w:rPr>
        <w:lastRenderedPageBreak/>
        <w:t>RESUMO</w:t>
      </w:r>
    </w:p>
    <w:p w14:paraId="5336079F" w14:textId="77777777" w:rsidR="00451E02" w:rsidRPr="00152493" w:rsidRDefault="00451E02" w:rsidP="00EE734A">
      <w:pPr>
        <w:spacing w:before="98"/>
        <w:ind w:left="2410" w:right="3787" w:firstLine="284"/>
        <w:jc w:val="center"/>
        <w:rPr>
          <w:b/>
          <w:sz w:val="32"/>
        </w:rPr>
      </w:pPr>
    </w:p>
    <w:p w14:paraId="1C425347" w14:textId="6F8E12FA" w:rsidR="00152493" w:rsidRPr="009918E4" w:rsidRDefault="00152493" w:rsidP="003627B9">
      <w:pPr>
        <w:pStyle w:val="Corpodetexto"/>
        <w:spacing w:before="1"/>
        <w:ind w:right="807" w:firstLine="720"/>
        <w:rPr>
          <w:lang w:val="pt-BR"/>
        </w:rPr>
      </w:pPr>
      <w:r>
        <w:t xml:space="preserve">O </w:t>
      </w:r>
      <w:r w:rsidR="00BF7000">
        <w:t>projeto final Voiture – Controle de Frotas</w:t>
      </w:r>
      <w:r>
        <w:t>, tem como objetivo a criação de</w:t>
      </w:r>
      <w:r w:rsidR="00FE7052">
        <w:t xml:space="preserve"> </w:t>
      </w:r>
      <w:r w:rsidR="00BF7000">
        <w:t>um aplicativo que simplifica a forma de gerenciar o uso das frotas das empresas</w:t>
      </w:r>
      <w:r w:rsidR="00874279">
        <w:t xml:space="preserve">, </w:t>
      </w:r>
      <w:r w:rsidR="00BF7000">
        <w:t xml:space="preserve">o mesmo traz modernidade e conforto, pelo fato dos serviços serem 100% digitais. </w:t>
      </w:r>
    </w:p>
    <w:p w14:paraId="37818430" w14:textId="1F38CCF1" w:rsidR="00152493" w:rsidRDefault="00874279" w:rsidP="003627B9">
      <w:pPr>
        <w:pStyle w:val="Corpodetexto"/>
        <w:spacing w:before="1"/>
        <w:ind w:left="102" w:right="807" w:firstLine="707"/>
      </w:pPr>
      <w:r>
        <w:t>Foi proposto que fizessemos a implementação de um aplicativo</w:t>
      </w:r>
      <w:r w:rsidR="00D97550">
        <w:t xml:space="preserve"> Web Front-End e Back-End, bem como </w:t>
      </w:r>
      <w:r>
        <w:t>a imple</w:t>
      </w:r>
      <w:r w:rsidR="009918E4">
        <w:t>me</w:t>
      </w:r>
      <w:r>
        <w:t>ntaç</w:t>
      </w:r>
      <w:r w:rsidR="00C2185D">
        <w:t>ão de um aplicativ</w:t>
      </w:r>
      <w:r>
        <w:t xml:space="preserve">o Mobile. </w:t>
      </w:r>
      <w:r w:rsidR="00C2185D">
        <w:t xml:space="preserve">O </w:t>
      </w:r>
      <w:r w:rsidR="00C97B79">
        <w:t>sistema de gerenciamento de frotas</w:t>
      </w:r>
      <w:r w:rsidR="00C2185D">
        <w:t xml:space="preserve">, permite que o </w:t>
      </w:r>
      <w:r w:rsidR="00C97B79">
        <w:t>administrador</w:t>
      </w:r>
      <w:r w:rsidR="00C2185D">
        <w:t xml:space="preserve"> </w:t>
      </w:r>
      <w:r w:rsidR="00452725">
        <w:t>de maneira simples, sem nenhum</w:t>
      </w:r>
      <w:r w:rsidR="009918E4">
        <w:t xml:space="preserve">a </w:t>
      </w:r>
      <w:r w:rsidR="00452725">
        <w:t xml:space="preserve">complexidade, </w:t>
      </w:r>
      <w:r w:rsidR="00C2185D">
        <w:t xml:space="preserve">possa Acessar/Logar </w:t>
      </w:r>
      <w:r w:rsidR="00C97B79">
        <w:t>a conta de sua empresa</w:t>
      </w:r>
      <w:r w:rsidR="00C2185D">
        <w:t xml:space="preserve">, logo podendo </w:t>
      </w:r>
      <w:r w:rsidR="00C97B79">
        <w:t>autorizar agendamentos dos veículos</w:t>
      </w:r>
      <w:r w:rsidR="00C2185D">
        <w:t>,</w:t>
      </w:r>
      <w:r w:rsidR="00452725">
        <w:t xml:space="preserve"> </w:t>
      </w:r>
      <w:r w:rsidR="00C97B79">
        <w:t>cadastrar novos funcionários e automovéis da empresa</w:t>
      </w:r>
      <w:r w:rsidR="00452725">
        <w:t xml:space="preserve">, além de poder gerenciar qualquer outra funcionalidade do aplicativo </w:t>
      </w:r>
      <w:r w:rsidR="00C2185D">
        <w:t>.</w:t>
      </w:r>
    </w:p>
    <w:p w14:paraId="799C9E2D" w14:textId="1EAA7AEE" w:rsidR="00152493" w:rsidRDefault="00C2185D" w:rsidP="009962E2">
      <w:pPr>
        <w:pStyle w:val="Corpodetexto"/>
        <w:spacing w:before="1"/>
        <w:ind w:left="102" w:right="807" w:firstLine="707"/>
      </w:pPr>
      <w:r>
        <w:t>Por fim, todos os objetivos estabeleci</w:t>
      </w:r>
      <w:r w:rsidR="00D97550">
        <w:t>dos inicialmente foram cumprid</w:t>
      </w:r>
      <w:r>
        <w:t>os, visto que o sistema</w:t>
      </w:r>
      <w:r w:rsidR="00D97550">
        <w:t xml:space="preserve"> foi desenvolvido e possui todas as funcionalidades essenciais.</w:t>
      </w:r>
    </w:p>
    <w:p w14:paraId="38632A91" w14:textId="4F64CA60" w:rsidR="006A56DE" w:rsidRDefault="006A56DE" w:rsidP="00152493">
      <w:pPr>
        <w:pStyle w:val="Corpodetexto"/>
        <w:spacing w:before="1"/>
        <w:ind w:left="102" w:right="807" w:firstLine="707"/>
      </w:pPr>
    </w:p>
    <w:p w14:paraId="68B4AC93" w14:textId="6D1EEAEF" w:rsidR="006A56DE" w:rsidRDefault="006A56DE" w:rsidP="006A56DE">
      <w:pPr>
        <w:pStyle w:val="Corpodetexto"/>
        <w:spacing w:before="1"/>
        <w:ind w:left="102" w:right="807" w:firstLine="40"/>
      </w:pPr>
      <w:r w:rsidRPr="009962E2">
        <w:rPr>
          <w:b/>
          <w:bCs/>
        </w:rPr>
        <w:t>Palavras-chave:</w:t>
      </w:r>
      <w:r>
        <w:t xml:space="preserve"> Frotas, gerenciamento, aplicativo, empresa, veículo, organização, economia, sustentabilidade.</w:t>
      </w:r>
    </w:p>
    <w:p w14:paraId="086D2C7F" w14:textId="77777777" w:rsidR="00152493" w:rsidRDefault="00152493" w:rsidP="00152493">
      <w:pPr>
        <w:pStyle w:val="Corpodetexto"/>
        <w:spacing w:before="1"/>
        <w:ind w:left="102" w:right="807" w:firstLine="707"/>
      </w:pPr>
    </w:p>
    <w:p w14:paraId="5F50B942" w14:textId="0D3AD04F" w:rsidR="00152493" w:rsidRDefault="00152493" w:rsidP="00152493">
      <w:pPr>
        <w:pStyle w:val="Corpodetexto"/>
        <w:spacing w:before="1"/>
        <w:ind w:left="102" w:right="807" w:firstLine="707"/>
      </w:pPr>
    </w:p>
    <w:p w14:paraId="455D82E2" w14:textId="77777777" w:rsidR="009962E2" w:rsidRDefault="009962E2" w:rsidP="00152493">
      <w:pPr>
        <w:pStyle w:val="Corpodetexto"/>
        <w:spacing w:before="1"/>
        <w:ind w:left="102" w:right="807" w:firstLine="707"/>
      </w:pPr>
    </w:p>
    <w:p w14:paraId="36E010DD" w14:textId="77777777" w:rsidR="00152493" w:rsidRDefault="00152493" w:rsidP="00152493">
      <w:pPr>
        <w:pStyle w:val="Corpodetexto"/>
        <w:spacing w:before="1"/>
        <w:ind w:left="102" w:right="807" w:firstLine="707"/>
      </w:pPr>
    </w:p>
    <w:p w14:paraId="4CF3B9BD" w14:textId="77777777" w:rsidR="00152493" w:rsidRDefault="00152493" w:rsidP="00152493">
      <w:pPr>
        <w:pStyle w:val="Corpodetexto"/>
        <w:spacing w:before="1"/>
        <w:ind w:left="102" w:right="807" w:firstLine="707"/>
      </w:pPr>
    </w:p>
    <w:p w14:paraId="3D295E21" w14:textId="77777777" w:rsidR="00152493" w:rsidRDefault="00152493" w:rsidP="00152493">
      <w:pPr>
        <w:pStyle w:val="Corpodetexto"/>
        <w:spacing w:before="1"/>
        <w:ind w:left="102" w:right="807" w:firstLine="707"/>
      </w:pPr>
    </w:p>
    <w:p w14:paraId="770CE2FD" w14:textId="77777777" w:rsidR="00152493" w:rsidRDefault="00152493" w:rsidP="00152493">
      <w:pPr>
        <w:pStyle w:val="Corpodetexto"/>
        <w:spacing w:before="1"/>
        <w:ind w:left="102" w:right="807" w:firstLine="707"/>
      </w:pPr>
    </w:p>
    <w:p w14:paraId="446CFD4B" w14:textId="77777777" w:rsidR="00152493" w:rsidRDefault="00152493" w:rsidP="00152493">
      <w:pPr>
        <w:pStyle w:val="Corpodetexto"/>
        <w:spacing w:before="1"/>
        <w:ind w:left="102" w:right="807" w:firstLine="707"/>
      </w:pPr>
    </w:p>
    <w:p w14:paraId="243E09FA" w14:textId="77777777" w:rsidR="00152493" w:rsidRDefault="00152493" w:rsidP="00152493">
      <w:pPr>
        <w:pStyle w:val="Corpodetexto"/>
        <w:spacing w:before="1"/>
        <w:ind w:left="102" w:right="807" w:firstLine="707"/>
      </w:pPr>
    </w:p>
    <w:p w14:paraId="7B118C97" w14:textId="77777777" w:rsidR="00152493" w:rsidRDefault="00152493" w:rsidP="00152493">
      <w:pPr>
        <w:pStyle w:val="Corpodetexto"/>
        <w:spacing w:before="1"/>
        <w:ind w:left="102" w:right="807" w:firstLine="707"/>
      </w:pPr>
    </w:p>
    <w:p w14:paraId="6B4B75B6" w14:textId="77777777" w:rsidR="00152493" w:rsidRDefault="00152493" w:rsidP="00152493">
      <w:pPr>
        <w:pStyle w:val="Corpodetexto"/>
        <w:spacing w:before="1"/>
        <w:ind w:left="102" w:right="807" w:firstLine="707"/>
      </w:pPr>
    </w:p>
    <w:p w14:paraId="48EFC6DF" w14:textId="77777777" w:rsidR="00152493" w:rsidRDefault="00152493" w:rsidP="00152493">
      <w:pPr>
        <w:pStyle w:val="Corpodetexto"/>
        <w:spacing w:before="1"/>
        <w:ind w:left="102" w:right="807" w:firstLine="707"/>
      </w:pPr>
    </w:p>
    <w:p w14:paraId="6A979E6F" w14:textId="55A607DA" w:rsidR="006A56DE" w:rsidRDefault="006A56DE" w:rsidP="009918E4">
      <w:pPr>
        <w:pStyle w:val="Corpodetexto"/>
        <w:spacing w:before="1"/>
        <w:ind w:right="807" w:firstLine="0"/>
      </w:pPr>
    </w:p>
    <w:p w14:paraId="0865080C" w14:textId="1CBD93BF" w:rsidR="006A56DE" w:rsidRPr="009918E4" w:rsidRDefault="006A56DE" w:rsidP="006A56DE">
      <w:pPr>
        <w:spacing w:before="98"/>
        <w:ind w:left="2410" w:right="3787" w:firstLine="284"/>
        <w:jc w:val="center"/>
        <w:rPr>
          <w:b/>
          <w:sz w:val="32"/>
          <w:lang w:val="en-US"/>
        </w:rPr>
      </w:pPr>
      <w:r w:rsidRPr="009918E4">
        <w:rPr>
          <w:b/>
          <w:sz w:val="32"/>
          <w:lang w:val="en-US"/>
        </w:rPr>
        <w:lastRenderedPageBreak/>
        <w:t>ABSTRACT</w:t>
      </w:r>
    </w:p>
    <w:p w14:paraId="26F26032" w14:textId="77777777" w:rsidR="006A56DE" w:rsidRPr="009918E4" w:rsidRDefault="006A56DE" w:rsidP="006A56DE">
      <w:pPr>
        <w:spacing w:before="98"/>
        <w:ind w:left="2410" w:right="3787" w:firstLine="284"/>
        <w:jc w:val="center"/>
        <w:rPr>
          <w:b/>
          <w:sz w:val="32"/>
          <w:lang w:val="en-US"/>
        </w:rPr>
      </w:pPr>
    </w:p>
    <w:p w14:paraId="3B611B9B" w14:textId="19996ADC" w:rsidR="006A56DE" w:rsidRPr="009918E4" w:rsidRDefault="009918E4" w:rsidP="006A56DE">
      <w:pPr>
        <w:pStyle w:val="Corpodetexto"/>
        <w:spacing w:before="1"/>
        <w:ind w:right="807" w:firstLine="720"/>
        <w:rPr>
          <w:lang w:val="en-US"/>
        </w:rPr>
      </w:pPr>
      <w:r w:rsidRPr="009918E4">
        <w:rPr>
          <w:lang w:val="en-US"/>
        </w:rPr>
        <w:t xml:space="preserve">The final project Voiture </w:t>
      </w:r>
      <w:r>
        <w:rPr>
          <w:lang w:val="en-US"/>
        </w:rPr>
        <w:t>–</w:t>
      </w:r>
      <w:r w:rsidRPr="009918E4">
        <w:rPr>
          <w:lang w:val="en-US"/>
        </w:rPr>
        <w:t xml:space="preserve"> Fleet</w:t>
      </w:r>
      <w:r>
        <w:rPr>
          <w:lang w:val="en-US"/>
        </w:rPr>
        <w:t xml:space="preserve"> Control, aims to create an application that simplifies the way to manage the use of company fleets, it brings modernity and comfort, because the services are 100% digital.</w:t>
      </w:r>
    </w:p>
    <w:p w14:paraId="176CE10D" w14:textId="3E99028F" w:rsidR="006A56DE" w:rsidRPr="009918E4" w:rsidRDefault="009918E4" w:rsidP="006A56DE">
      <w:pPr>
        <w:pStyle w:val="Corpodetexto"/>
        <w:spacing w:before="1"/>
        <w:ind w:left="102" w:right="807" w:firstLine="707"/>
        <w:rPr>
          <w:lang w:val="en-US"/>
        </w:rPr>
      </w:pPr>
      <w:r w:rsidRPr="009918E4">
        <w:rPr>
          <w:lang w:val="en-US"/>
        </w:rPr>
        <w:t>It was proposed that w</w:t>
      </w:r>
      <w:r>
        <w:rPr>
          <w:lang w:val="en-US"/>
        </w:rPr>
        <w:t xml:space="preserve">e implement a </w:t>
      </w:r>
      <w:r w:rsidR="009962E2">
        <w:rPr>
          <w:lang w:val="en-US"/>
        </w:rPr>
        <w:t>Front-End and Back-End Web application, as well as implement a Mobile application. The fleet management system, allows the administrator in a simple way, without any complexity, to Access/Log your company’s account, thus being able to authorize vehicle schedules, register new employees and company cars, in addition to being able to manage any other application functionality.</w:t>
      </w:r>
    </w:p>
    <w:p w14:paraId="47027E19" w14:textId="0FE35116" w:rsidR="006A56DE" w:rsidRPr="009962E2" w:rsidRDefault="009962E2" w:rsidP="006A56DE">
      <w:pPr>
        <w:pStyle w:val="Corpodetexto"/>
        <w:spacing w:before="1"/>
        <w:ind w:left="102" w:right="807" w:firstLine="707"/>
        <w:rPr>
          <w:lang w:val="en-US"/>
        </w:rPr>
      </w:pPr>
      <w:r w:rsidRPr="009962E2">
        <w:rPr>
          <w:lang w:val="en-US"/>
        </w:rPr>
        <w:t>Finally, all the objectives e</w:t>
      </w:r>
      <w:r>
        <w:rPr>
          <w:lang w:val="en-US"/>
        </w:rPr>
        <w:t>stablished initially were fulfilled, since the system was developed and has all the essential functionalities.</w:t>
      </w:r>
    </w:p>
    <w:p w14:paraId="00BC95AB" w14:textId="77777777" w:rsidR="006A56DE" w:rsidRPr="009962E2" w:rsidRDefault="006A56DE" w:rsidP="006A56DE">
      <w:pPr>
        <w:pStyle w:val="Corpodetexto"/>
        <w:spacing w:before="1"/>
        <w:ind w:left="102" w:right="807" w:firstLine="707"/>
        <w:rPr>
          <w:lang w:val="en-US"/>
        </w:rPr>
      </w:pPr>
    </w:p>
    <w:p w14:paraId="5DC67C63" w14:textId="1B46B384" w:rsidR="006A56DE" w:rsidRPr="002D4E2F" w:rsidRDefault="009962E2" w:rsidP="006A56DE">
      <w:pPr>
        <w:pStyle w:val="Corpodetexto"/>
        <w:spacing w:before="1"/>
        <w:ind w:left="102" w:right="807" w:firstLine="40"/>
        <w:rPr>
          <w:lang w:val="en-US"/>
        </w:rPr>
      </w:pPr>
      <w:r w:rsidRPr="002D4E2F">
        <w:rPr>
          <w:b/>
          <w:bCs/>
          <w:lang w:val="en-US"/>
        </w:rPr>
        <w:t>Keywords:</w:t>
      </w:r>
      <w:r w:rsidR="006A56DE" w:rsidRPr="002D4E2F">
        <w:rPr>
          <w:lang w:val="en-US"/>
        </w:rPr>
        <w:t xml:space="preserve"> </w:t>
      </w:r>
      <w:r w:rsidR="002D4E2F" w:rsidRPr="002D4E2F">
        <w:rPr>
          <w:lang w:val="en-US"/>
        </w:rPr>
        <w:t>fleets, management, application, c</w:t>
      </w:r>
      <w:r w:rsidR="002D4E2F">
        <w:rPr>
          <w:lang w:val="en-US"/>
        </w:rPr>
        <w:t>ompany, vehicle, organization, economy, sustainability.</w:t>
      </w:r>
    </w:p>
    <w:p w14:paraId="5D8815E1" w14:textId="48BC30DB" w:rsidR="006A56DE" w:rsidRPr="002D4E2F" w:rsidRDefault="006A56DE" w:rsidP="00152493">
      <w:pPr>
        <w:pStyle w:val="Corpodetexto"/>
        <w:spacing w:before="1"/>
        <w:ind w:left="102" w:right="807" w:firstLine="707"/>
        <w:rPr>
          <w:lang w:val="en-US"/>
        </w:rPr>
      </w:pPr>
    </w:p>
    <w:p w14:paraId="76AB0C69" w14:textId="1B080398" w:rsidR="006A56DE" w:rsidRPr="002D4E2F" w:rsidRDefault="006A56DE" w:rsidP="00152493">
      <w:pPr>
        <w:pStyle w:val="Corpodetexto"/>
        <w:spacing w:before="1"/>
        <w:ind w:left="102" w:right="807" w:firstLine="707"/>
        <w:rPr>
          <w:lang w:val="en-US"/>
        </w:rPr>
      </w:pPr>
    </w:p>
    <w:p w14:paraId="1D7EA3FB" w14:textId="1E658BC8" w:rsidR="006A56DE" w:rsidRPr="002D4E2F" w:rsidRDefault="006A56DE" w:rsidP="00152493">
      <w:pPr>
        <w:pStyle w:val="Corpodetexto"/>
        <w:spacing w:before="1"/>
        <w:ind w:left="102" w:right="807" w:firstLine="707"/>
        <w:rPr>
          <w:lang w:val="en-US"/>
        </w:rPr>
      </w:pPr>
    </w:p>
    <w:p w14:paraId="38B048F4" w14:textId="5DEB958D" w:rsidR="006A56DE" w:rsidRPr="002D4E2F" w:rsidRDefault="006A56DE" w:rsidP="00152493">
      <w:pPr>
        <w:pStyle w:val="Corpodetexto"/>
        <w:spacing w:before="1"/>
        <w:ind w:left="102" w:right="807" w:firstLine="707"/>
        <w:rPr>
          <w:lang w:val="en-US"/>
        </w:rPr>
      </w:pPr>
    </w:p>
    <w:p w14:paraId="31D5250E" w14:textId="58FB53F7" w:rsidR="006A56DE" w:rsidRPr="002D4E2F" w:rsidRDefault="006A56DE" w:rsidP="00152493">
      <w:pPr>
        <w:pStyle w:val="Corpodetexto"/>
        <w:spacing w:before="1"/>
        <w:ind w:left="102" w:right="807" w:firstLine="707"/>
        <w:rPr>
          <w:lang w:val="en-US"/>
        </w:rPr>
      </w:pPr>
    </w:p>
    <w:p w14:paraId="3CD10851" w14:textId="3A38E03F" w:rsidR="006A56DE" w:rsidRPr="002D4E2F" w:rsidRDefault="006A56DE" w:rsidP="00152493">
      <w:pPr>
        <w:pStyle w:val="Corpodetexto"/>
        <w:spacing w:before="1"/>
        <w:ind w:left="102" w:right="807" w:firstLine="707"/>
        <w:rPr>
          <w:lang w:val="en-US"/>
        </w:rPr>
      </w:pPr>
    </w:p>
    <w:p w14:paraId="32FF9C0A" w14:textId="026195D7" w:rsidR="006A56DE" w:rsidRDefault="006A56DE" w:rsidP="00152493">
      <w:pPr>
        <w:pStyle w:val="Corpodetexto"/>
        <w:spacing w:before="1"/>
        <w:ind w:left="102" w:right="807" w:firstLine="707"/>
        <w:rPr>
          <w:lang w:val="en-US"/>
        </w:rPr>
      </w:pPr>
    </w:p>
    <w:p w14:paraId="74BE0622" w14:textId="38FE4CED" w:rsidR="002D4E2F" w:rsidRDefault="002D4E2F" w:rsidP="00152493">
      <w:pPr>
        <w:pStyle w:val="Corpodetexto"/>
        <w:spacing w:before="1"/>
        <w:ind w:left="102" w:right="807" w:firstLine="707"/>
        <w:rPr>
          <w:lang w:val="en-US"/>
        </w:rPr>
      </w:pPr>
    </w:p>
    <w:p w14:paraId="0ED9F359" w14:textId="5A59493D" w:rsidR="002D4E2F" w:rsidRDefault="002D4E2F" w:rsidP="00152493">
      <w:pPr>
        <w:pStyle w:val="Corpodetexto"/>
        <w:spacing w:before="1"/>
        <w:ind w:left="102" w:right="807" w:firstLine="707"/>
        <w:rPr>
          <w:lang w:val="en-US"/>
        </w:rPr>
      </w:pPr>
    </w:p>
    <w:p w14:paraId="2E5B93EF" w14:textId="0A470B73" w:rsidR="002D4E2F" w:rsidRDefault="002D4E2F" w:rsidP="00152493">
      <w:pPr>
        <w:pStyle w:val="Corpodetexto"/>
        <w:spacing w:before="1"/>
        <w:ind w:left="102" w:right="807" w:firstLine="707"/>
        <w:rPr>
          <w:lang w:val="en-US"/>
        </w:rPr>
      </w:pPr>
    </w:p>
    <w:p w14:paraId="628EE329" w14:textId="1EAD986D" w:rsidR="002D4E2F" w:rsidRDefault="002D4E2F" w:rsidP="00152493">
      <w:pPr>
        <w:pStyle w:val="Corpodetexto"/>
        <w:spacing w:before="1"/>
        <w:ind w:left="102" w:right="807" w:firstLine="707"/>
        <w:rPr>
          <w:lang w:val="en-US"/>
        </w:rPr>
      </w:pPr>
    </w:p>
    <w:p w14:paraId="04BD6318" w14:textId="708F4CDC" w:rsidR="002D4E2F" w:rsidRDefault="002D4E2F" w:rsidP="00152493">
      <w:pPr>
        <w:pStyle w:val="Corpodetexto"/>
        <w:spacing w:before="1"/>
        <w:ind w:left="102" w:right="807" w:firstLine="707"/>
        <w:rPr>
          <w:lang w:val="en-US"/>
        </w:rPr>
      </w:pPr>
    </w:p>
    <w:p w14:paraId="44847627" w14:textId="77777777" w:rsidR="002D4E2F" w:rsidRPr="002D4E2F" w:rsidRDefault="002D4E2F" w:rsidP="00152493">
      <w:pPr>
        <w:pStyle w:val="Corpodetexto"/>
        <w:spacing w:before="1"/>
        <w:ind w:left="102" w:right="807" w:firstLine="707"/>
        <w:rPr>
          <w:lang w:val="en-US"/>
        </w:rPr>
      </w:pPr>
    </w:p>
    <w:p w14:paraId="3679D858" w14:textId="7B6D797D" w:rsidR="006A56DE" w:rsidRPr="002D4E2F" w:rsidRDefault="006A56DE" w:rsidP="00152493">
      <w:pPr>
        <w:pStyle w:val="Corpodetexto"/>
        <w:spacing w:before="1"/>
        <w:ind w:left="102" w:right="807" w:firstLine="707"/>
        <w:rPr>
          <w:lang w:val="en-US"/>
        </w:rPr>
      </w:pPr>
    </w:p>
    <w:p w14:paraId="66A548F6" w14:textId="77777777" w:rsidR="006A56DE" w:rsidRPr="002D4E2F" w:rsidRDefault="006A56DE" w:rsidP="006A56DE">
      <w:pPr>
        <w:pStyle w:val="Corpodetexto"/>
        <w:spacing w:before="1"/>
        <w:ind w:right="807" w:firstLine="0"/>
        <w:rPr>
          <w:lang w:val="en-US"/>
        </w:rPr>
      </w:pPr>
    </w:p>
    <w:sdt>
      <w:sdtPr>
        <w:rPr>
          <w:rFonts w:ascii="Arial" w:eastAsia="Arial" w:hAnsi="Arial" w:cs="Arial"/>
          <w:color w:val="auto"/>
          <w:sz w:val="22"/>
          <w:szCs w:val="22"/>
          <w:lang w:val="pt-PT" w:eastAsia="pt-PT" w:bidi="pt-PT"/>
        </w:rPr>
        <w:id w:val="-1392573012"/>
        <w:docPartObj>
          <w:docPartGallery w:val="Table of Contents"/>
          <w:docPartUnique/>
        </w:docPartObj>
      </w:sdtPr>
      <w:sdtEndPr>
        <w:rPr>
          <w:b/>
          <w:bCs/>
        </w:rPr>
      </w:sdtEndPr>
      <w:sdtContent>
        <w:p w14:paraId="35D3ACDA" w14:textId="4F365153" w:rsidR="00DA394F" w:rsidRDefault="00DA394F">
          <w:pPr>
            <w:pStyle w:val="CabealhodoSumrio"/>
          </w:pPr>
          <w:r w:rsidRPr="00772C21">
            <w:rPr>
              <w:u w:val="single"/>
            </w:rPr>
            <w:t>Sumário</w:t>
          </w:r>
        </w:p>
        <w:bookmarkStart w:id="0" w:name="_GoBack"/>
        <w:bookmarkEnd w:id="0"/>
        <w:p w14:paraId="07957193" w14:textId="3B6E22D8" w:rsidR="00772C21" w:rsidRDefault="00DA394F">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r>
            <w:fldChar w:fldCharType="begin"/>
          </w:r>
          <w:r>
            <w:instrText xml:space="preserve"> TOC \o "1-3" \h \z \u </w:instrText>
          </w:r>
          <w:r>
            <w:fldChar w:fldCharType="separate"/>
          </w:r>
          <w:hyperlink w:anchor="_Toc45720052" w:history="1">
            <w:r w:rsidR="00772C21" w:rsidRPr="00B33F2E">
              <w:rPr>
                <w:rStyle w:val="Hyperlink"/>
                <w:noProof/>
              </w:rPr>
              <w:t>1.</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OBJETIVOS</w:t>
            </w:r>
            <w:r w:rsidR="00772C21">
              <w:rPr>
                <w:noProof/>
                <w:webHidden/>
              </w:rPr>
              <w:tab/>
            </w:r>
            <w:r w:rsidR="00772C21">
              <w:rPr>
                <w:noProof/>
                <w:webHidden/>
              </w:rPr>
              <w:fldChar w:fldCharType="begin"/>
            </w:r>
            <w:r w:rsidR="00772C21">
              <w:rPr>
                <w:noProof/>
                <w:webHidden/>
              </w:rPr>
              <w:instrText xml:space="preserve"> PAGEREF _Toc45720052 \h </w:instrText>
            </w:r>
            <w:r w:rsidR="00772C21">
              <w:rPr>
                <w:noProof/>
                <w:webHidden/>
              </w:rPr>
            </w:r>
            <w:r w:rsidR="00772C21">
              <w:rPr>
                <w:noProof/>
                <w:webHidden/>
              </w:rPr>
              <w:fldChar w:fldCharType="separate"/>
            </w:r>
            <w:r w:rsidR="00D562D1">
              <w:rPr>
                <w:noProof/>
                <w:webHidden/>
              </w:rPr>
              <w:t>4</w:t>
            </w:r>
            <w:r w:rsidR="00772C21">
              <w:rPr>
                <w:noProof/>
                <w:webHidden/>
              </w:rPr>
              <w:fldChar w:fldCharType="end"/>
            </w:r>
          </w:hyperlink>
        </w:p>
        <w:p w14:paraId="0B32B812" w14:textId="03E2B7C4"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53" w:history="1">
            <w:r w:rsidR="00772C21" w:rsidRPr="00B33F2E">
              <w:rPr>
                <w:rStyle w:val="Hyperlink"/>
                <w:noProof/>
              </w:rPr>
              <w:t>2.</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INTRODUÇÃO</w:t>
            </w:r>
            <w:r w:rsidR="00772C21">
              <w:rPr>
                <w:noProof/>
                <w:webHidden/>
              </w:rPr>
              <w:tab/>
            </w:r>
            <w:r w:rsidR="00772C21">
              <w:rPr>
                <w:noProof/>
                <w:webHidden/>
              </w:rPr>
              <w:fldChar w:fldCharType="begin"/>
            </w:r>
            <w:r w:rsidR="00772C21">
              <w:rPr>
                <w:noProof/>
                <w:webHidden/>
              </w:rPr>
              <w:instrText xml:space="preserve"> PAGEREF _Toc45720053 \h </w:instrText>
            </w:r>
            <w:r w:rsidR="00772C21">
              <w:rPr>
                <w:noProof/>
                <w:webHidden/>
              </w:rPr>
            </w:r>
            <w:r w:rsidR="00772C21">
              <w:rPr>
                <w:noProof/>
                <w:webHidden/>
              </w:rPr>
              <w:fldChar w:fldCharType="separate"/>
            </w:r>
            <w:r w:rsidR="00D562D1">
              <w:rPr>
                <w:noProof/>
                <w:webHidden/>
              </w:rPr>
              <w:t>5</w:t>
            </w:r>
            <w:r w:rsidR="00772C21">
              <w:rPr>
                <w:noProof/>
                <w:webHidden/>
              </w:rPr>
              <w:fldChar w:fldCharType="end"/>
            </w:r>
          </w:hyperlink>
        </w:p>
        <w:p w14:paraId="33CC4FB3" w14:textId="34DBFABC"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54" w:history="1">
            <w:r w:rsidR="00772C21" w:rsidRPr="00B33F2E">
              <w:rPr>
                <w:rStyle w:val="Hyperlink"/>
                <w:noProof/>
              </w:rPr>
              <w:t>3.</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CRONOGRAMA</w:t>
            </w:r>
            <w:r w:rsidR="00772C21">
              <w:rPr>
                <w:noProof/>
                <w:webHidden/>
              </w:rPr>
              <w:tab/>
            </w:r>
            <w:r w:rsidR="00772C21">
              <w:rPr>
                <w:noProof/>
                <w:webHidden/>
              </w:rPr>
              <w:fldChar w:fldCharType="begin"/>
            </w:r>
            <w:r w:rsidR="00772C21">
              <w:rPr>
                <w:noProof/>
                <w:webHidden/>
              </w:rPr>
              <w:instrText xml:space="preserve"> PAGEREF _Toc45720054 \h </w:instrText>
            </w:r>
            <w:r w:rsidR="00772C21">
              <w:rPr>
                <w:noProof/>
                <w:webHidden/>
              </w:rPr>
            </w:r>
            <w:r w:rsidR="00772C21">
              <w:rPr>
                <w:noProof/>
                <w:webHidden/>
              </w:rPr>
              <w:fldChar w:fldCharType="separate"/>
            </w:r>
            <w:r w:rsidR="00D562D1">
              <w:rPr>
                <w:noProof/>
                <w:webHidden/>
              </w:rPr>
              <w:t>7</w:t>
            </w:r>
            <w:r w:rsidR="00772C21">
              <w:rPr>
                <w:noProof/>
                <w:webHidden/>
              </w:rPr>
              <w:fldChar w:fldCharType="end"/>
            </w:r>
          </w:hyperlink>
        </w:p>
        <w:p w14:paraId="401A529B" w14:textId="12402D9F"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55" w:history="1">
            <w:r w:rsidR="00772C21" w:rsidRPr="00B33F2E">
              <w:rPr>
                <w:rStyle w:val="Hyperlink"/>
                <w:noProof/>
              </w:rPr>
              <w:t>4.</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TAP (TERMO DE ABERTURA DO PROJETO)</w:t>
            </w:r>
            <w:r w:rsidR="00772C21">
              <w:rPr>
                <w:noProof/>
                <w:webHidden/>
              </w:rPr>
              <w:tab/>
            </w:r>
            <w:r w:rsidR="00772C21">
              <w:rPr>
                <w:noProof/>
                <w:webHidden/>
              </w:rPr>
              <w:fldChar w:fldCharType="begin"/>
            </w:r>
            <w:r w:rsidR="00772C21">
              <w:rPr>
                <w:noProof/>
                <w:webHidden/>
              </w:rPr>
              <w:instrText xml:space="preserve"> PAGEREF _Toc45720055 \h </w:instrText>
            </w:r>
            <w:r w:rsidR="00772C21">
              <w:rPr>
                <w:noProof/>
                <w:webHidden/>
              </w:rPr>
            </w:r>
            <w:r w:rsidR="00772C21">
              <w:rPr>
                <w:noProof/>
                <w:webHidden/>
              </w:rPr>
              <w:fldChar w:fldCharType="separate"/>
            </w:r>
            <w:r w:rsidR="00D562D1">
              <w:rPr>
                <w:noProof/>
                <w:webHidden/>
              </w:rPr>
              <w:t>8</w:t>
            </w:r>
            <w:r w:rsidR="00772C21">
              <w:rPr>
                <w:noProof/>
                <w:webHidden/>
              </w:rPr>
              <w:fldChar w:fldCharType="end"/>
            </w:r>
          </w:hyperlink>
        </w:p>
        <w:p w14:paraId="4CDFD036" w14:textId="4D97F978"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56" w:history="1">
            <w:r w:rsidR="00772C21" w:rsidRPr="00B33F2E">
              <w:rPr>
                <w:rStyle w:val="Hyperlink"/>
                <w:noProof/>
              </w:rPr>
              <w:t>5.</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EAP – ESCOPO</w:t>
            </w:r>
            <w:r w:rsidR="00772C21">
              <w:rPr>
                <w:noProof/>
                <w:webHidden/>
              </w:rPr>
              <w:tab/>
            </w:r>
            <w:r w:rsidR="00772C21">
              <w:rPr>
                <w:noProof/>
                <w:webHidden/>
              </w:rPr>
              <w:fldChar w:fldCharType="begin"/>
            </w:r>
            <w:r w:rsidR="00772C21">
              <w:rPr>
                <w:noProof/>
                <w:webHidden/>
              </w:rPr>
              <w:instrText xml:space="preserve"> PAGEREF _Toc45720056 \h </w:instrText>
            </w:r>
            <w:r w:rsidR="00772C21">
              <w:rPr>
                <w:noProof/>
                <w:webHidden/>
              </w:rPr>
            </w:r>
            <w:r w:rsidR="00772C21">
              <w:rPr>
                <w:noProof/>
                <w:webHidden/>
              </w:rPr>
              <w:fldChar w:fldCharType="separate"/>
            </w:r>
            <w:r w:rsidR="00D562D1">
              <w:rPr>
                <w:noProof/>
                <w:webHidden/>
              </w:rPr>
              <w:t>9</w:t>
            </w:r>
            <w:r w:rsidR="00772C21">
              <w:rPr>
                <w:noProof/>
                <w:webHidden/>
              </w:rPr>
              <w:fldChar w:fldCharType="end"/>
            </w:r>
          </w:hyperlink>
        </w:p>
        <w:p w14:paraId="41438188" w14:textId="6C671E6A"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57" w:history="1">
            <w:r w:rsidR="00772C21" w:rsidRPr="00B33F2E">
              <w:rPr>
                <w:rStyle w:val="Hyperlink"/>
                <w:noProof/>
              </w:rPr>
              <w:t>5.1.</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Convenções, termos e abreviações</w:t>
            </w:r>
            <w:r w:rsidR="00772C21">
              <w:rPr>
                <w:noProof/>
                <w:webHidden/>
              </w:rPr>
              <w:tab/>
            </w:r>
            <w:r w:rsidR="00772C21">
              <w:rPr>
                <w:noProof/>
                <w:webHidden/>
              </w:rPr>
              <w:fldChar w:fldCharType="begin"/>
            </w:r>
            <w:r w:rsidR="00772C21">
              <w:rPr>
                <w:noProof/>
                <w:webHidden/>
              </w:rPr>
              <w:instrText xml:space="preserve"> PAGEREF _Toc45720057 \h </w:instrText>
            </w:r>
            <w:r w:rsidR="00772C21">
              <w:rPr>
                <w:noProof/>
                <w:webHidden/>
              </w:rPr>
            </w:r>
            <w:r w:rsidR="00772C21">
              <w:rPr>
                <w:noProof/>
                <w:webHidden/>
              </w:rPr>
              <w:fldChar w:fldCharType="separate"/>
            </w:r>
            <w:r w:rsidR="00D562D1">
              <w:rPr>
                <w:noProof/>
                <w:webHidden/>
              </w:rPr>
              <w:t>9</w:t>
            </w:r>
            <w:r w:rsidR="00772C21">
              <w:rPr>
                <w:noProof/>
                <w:webHidden/>
              </w:rPr>
              <w:fldChar w:fldCharType="end"/>
            </w:r>
          </w:hyperlink>
        </w:p>
        <w:p w14:paraId="55CD170C" w14:textId="616BFB51" w:rsidR="00772C21" w:rsidRDefault="00F8532A">
          <w:pPr>
            <w:pStyle w:val="Sumrio2"/>
            <w:tabs>
              <w:tab w:val="left" w:pos="1760"/>
              <w:tab w:val="right" w:leader="dot" w:pos="9065"/>
            </w:tabs>
            <w:rPr>
              <w:rFonts w:asciiTheme="minorHAnsi" w:eastAsiaTheme="minorEastAsia" w:hAnsiTheme="minorHAnsi" w:cstheme="minorBidi"/>
              <w:noProof/>
              <w:lang w:val="pt-BR" w:eastAsia="pt-BR" w:bidi="ar-SA"/>
            </w:rPr>
          </w:pPr>
          <w:hyperlink w:anchor="_Toc45720058" w:history="1">
            <w:r w:rsidR="00772C21" w:rsidRPr="00B33F2E">
              <w:rPr>
                <w:rStyle w:val="Hyperlink"/>
                <w:noProof/>
              </w:rPr>
              <w:t>5.1.1.</w:t>
            </w:r>
            <w:r w:rsidR="00772C21">
              <w:rPr>
                <w:rFonts w:asciiTheme="minorHAnsi" w:eastAsiaTheme="minorEastAsia" w:hAnsiTheme="minorHAnsi" w:cstheme="minorBidi"/>
                <w:noProof/>
                <w:lang w:val="pt-BR" w:eastAsia="pt-BR" w:bidi="ar-SA"/>
              </w:rPr>
              <w:tab/>
            </w:r>
            <w:r w:rsidR="00772C21" w:rsidRPr="00B33F2E">
              <w:rPr>
                <w:rStyle w:val="Hyperlink"/>
                <w:noProof/>
              </w:rPr>
              <w:t>Identificação dos requisitos</w:t>
            </w:r>
            <w:r w:rsidR="00772C21">
              <w:rPr>
                <w:noProof/>
                <w:webHidden/>
              </w:rPr>
              <w:tab/>
            </w:r>
            <w:r w:rsidR="00772C21">
              <w:rPr>
                <w:noProof/>
                <w:webHidden/>
              </w:rPr>
              <w:fldChar w:fldCharType="begin"/>
            </w:r>
            <w:r w:rsidR="00772C21">
              <w:rPr>
                <w:noProof/>
                <w:webHidden/>
              </w:rPr>
              <w:instrText xml:space="preserve"> PAGEREF _Toc45720058 \h </w:instrText>
            </w:r>
            <w:r w:rsidR="00772C21">
              <w:rPr>
                <w:noProof/>
                <w:webHidden/>
              </w:rPr>
            </w:r>
            <w:r w:rsidR="00772C21">
              <w:rPr>
                <w:noProof/>
                <w:webHidden/>
              </w:rPr>
              <w:fldChar w:fldCharType="separate"/>
            </w:r>
            <w:r w:rsidR="00D562D1">
              <w:rPr>
                <w:noProof/>
                <w:webHidden/>
              </w:rPr>
              <w:t>9</w:t>
            </w:r>
            <w:r w:rsidR="00772C21">
              <w:rPr>
                <w:noProof/>
                <w:webHidden/>
              </w:rPr>
              <w:fldChar w:fldCharType="end"/>
            </w:r>
          </w:hyperlink>
        </w:p>
        <w:p w14:paraId="37F9FCA1" w14:textId="5B55C5AE" w:rsidR="00772C21" w:rsidRDefault="00F8532A">
          <w:pPr>
            <w:pStyle w:val="Sumrio2"/>
            <w:tabs>
              <w:tab w:val="left" w:pos="1760"/>
              <w:tab w:val="right" w:leader="dot" w:pos="9065"/>
            </w:tabs>
            <w:rPr>
              <w:rFonts w:asciiTheme="minorHAnsi" w:eastAsiaTheme="minorEastAsia" w:hAnsiTheme="minorHAnsi" w:cstheme="minorBidi"/>
              <w:noProof/>
              <w:lang w:val="pt-BR" w:eastAsia="pt-BR" w:bidi="ar-SA"/>
            </w:rPr>
          </w:pPr>
          <w:hyperlink w:anchor="_Toc45720059" w:history="1">
            <w:r w:rsidR="00772C21" w:rsidRPr="00B33F2E">
              <w:rPr>
                <w:rStyle w:val="Hyperlink"/>
                <w:noProof/>
              </w:rPr>
              <w:t>5.1.2.</w:t>
            </w:r>
            <w:r w:rsidR="00772C21">
              <w:rPr>
                <w:rFonts w:asciiTheme="minorHAnsi" w:eastAsiaTheme="minorEastAsia" w:hAnsiTheme="minorHAnsi" w:cstheme="minorBidi"/>
                <w:noProof/>
                <w:lang w:val="pt-BR" w:eastAsia="pt-BR" w:bidi="ar-SA"/>
              </w:rPr>
              <w:tab/>
            </w:r>
            <w:r w:rsidR="00772C21" w:rsidRPr="00B33F2E">
              <w:rPr>
                <w:rStyle w:val="Hyperlink"/>
                <w:noProof/>
              </w:rPr>
              <w:t>Propriedades dos requisitos</w:t>
            </w:r>
            <w:r w:rsidR="00772C21">
              <w:rPr>
                <w:noProof/>
                <w:webHidden/>
              </w:rPr>
              <w:tab/>
            </w:r>
            <w:r w:rsidR="00772C21">
              <w:rPr>
                <w:noProof/>
                <w:webHidden/>
              </w:rPr>
              <w:fldChar w:fldCharType="begin"/>
            </w:r>
            <w:r w:rsidR="00772C21">
              <w:rPr>
                <w:noProof/>
                <w:webHidden/>
              </w:rPr>
              <w:instrText xml:space="preserve"> PAGEREF _Toc45720059 \h </w:instrText>
            </w:r>
            <w:r w:rsidR="00772C21">
              <w:rPr>
                <w:noProof/>
                <w:webHidden/>
              </w:rPr>
            </w:r>
            <w:r w:rsidR="00772C21">
              <w:rPr>
                <w:noProof/>
                <w:webHidden/>
              </w:rPr>
              <w:fldChar w:fldCharType="separate"/>
            </w:r>
            <w:r w:rsidR="00D562D1">
              <w:rPr>
                <w:noProof/>
                <w:webHidden/>
              </w:rPr>
              <w:t>9</w:t>
            </w:r>
            <w:r w:rsidR="00772C21">
              <w:rPr>
                <w:noProof/>
                <w:webHidden/>
              </w:rPr>
              <w:fldChar w:fldCharType="end"/>
            </w:r>
          </w:hyperlink>
        </w:p>
        <w:p w14:paraId="0C5D7B17" w14:textId="2339C214"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60" w:history="1">
            <w:r w:rsidR="00772C21" w:rsidRPr="00B33F2E">
              <w:rPr>
                <w:rStyle w:val="Hyperlink"/>
                <w:noProof/>
              </w:rPr>
              <w:t>6.</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Requisitos Funcionais (Casos de Uso)</w:t>
            </w:r>
            <w:r w:rsidR="00772C21">
              <w:rPr>
                <w:noProof/>
                <w:webHidden/>
              </w:rPr>
              <w:tab/>
            </w:r>
            <w:r w:rsidR="00772C21">
              <w:rPr>
                <w:noProof/>
                <w:webHidden/>
              </w:rPr>
              <w:fldChar w:fldCharType="begin"/>
            </w:r>
            <w:r w:rsidR="00772C21">
              <w:rPr>
                <w:noProof/>
                <w:webHidden/>
              </w:rPr>
              <w:instrText xml:space="preserve"> PAGEREF _Toc45720060 \h </w:instrText>
            </w:r>
            <w:r w:rsidR="00772C21">
              <w:rPr>
                <w:noProof/>
                <w:webHidden/>
              </w:rPr>
            </w:r>
            <w:r w:rsidR="00772C21">
              <w:rPr>
                <w:noProof/>
                <w:webHidden/>
              </w:rPr>
              <w:fldChar w:fldCharType="separate"/>
            </w:r>
            <w:r w:rsidR="00D562D1">
              <w:rPr>
                <w:noProof/>
                <w:webHidden/>
              </w:rPr>
              <w:t>10</w:t>
            </w:r>
            <w:r w:rsidR="00772C21">
              <w:rPr>
                <w:noProof/>
                <w:webHidden/>
              </w:rPr>
              <w:fldChar w:fldCharType="end"/>
            </w:r>
          </w:hyperlink>
        </w:p>
        <w:p w14:paraId="7947E995" w14:textId="6AFC7B17" w:rsidR="00772C21" w:rsidRDefault="00F8532A">
          <w:pPr>
            <w:pStyle w:val="Sumrio2"/>
            <w:tabs>
              <w:tab w:val="left" w:pos="1540"/>
              <w:tab w:val="right" w:leader="dot" w:pos="9065"/>
            </w:tabs>
            <w:rPr>
              <w:rFonts w:asciiTheme="minorHAnsi" w:eastAsiaTheme="minorEastAsia" w:hAnsiTheme="minorHAnsi" w:cstheme="minorBidi"/>
              <w:noProof/>
              <w:lang w:val="pt-BR" w:eastAsia="pt-BR" w:bidi="ar-SA"/>
            </w:rPr>
          </w:pPr>
          <w:hyperlink w:anchor="_Toc45720061" w:history="1">
            <w:r w:rsidR="00772C21" w:rsidRPr="00B33F2E">
              <w:rPr>
                <w:rStyle w:val="Hyperlink"/>
                <w:bCs/>
                <w:noProof/>
              </w:rPr>
              <w:t>6.1.</w:t>
            </w:r>
            <w:r w:rsidR="00772C21">
              <w:rPr>
                <w:rFonts w:asciiTheme="minorHAnsi" w:eastAsiaTheme="minorEastAsia" w:hAnsiTheme="minorHAnsi" w:cstheme="minorBidi"/>
                <w:noProof/>
                <w:lang w:val="pt-BR" w:eastAsia="pt-BR" w:bidi="ar-SA"/>
              </w:rPr>
              <w:tab/>
            </w:r>
            <w:r w:rsidR="00772C21" w:rsidRPr="00B33F2E">
              <w:rPr>
                <w:rStyle w:val="Hyperlink"/>
                <w:noProof/>
              </w:rPr>
              <w:t>[RF001] Cadastros.</w:t>
            </w:r>
            <w:r w:rsidR="00772C21">
              <w:rPr>
                <w:noProof/>
                <w:webHidden/>
              </w:rPr>
              <w:tab/>
            </w:r>
            <w:r w:rsidR="00772C21">
              <w:rPr>
                <w:noProof/>
                <w:webHidden/>
              </w:rPr>
              <w:fldChar w:fldCharType="begin"/>
            </w:r>
            <w:r w:rsidR="00772C21">
              <w:rPr>
                <w:noProof/>
                <w:webHidden/>
              </w:rPr>
              <w:instrText xml:space="preserve"> PAGEREF _Toc45720061 \h </w:instrText>
            </w:r>
            <w:r w:rsidR="00772C21">
              <w:rPr>
                <w:noProof/>
                <w:webHidden/>
              </w:rPr>
            </w:r>
            <w:r w:rsidR="00772C21">
              <w:rPr>
                <w:noProof/>
                <w:webHidden/>
              </w:rPr>
              <w:fldChar w:fldCharType="separate"/>
            </w:r>
            <w:r w:rsidR="00D562D1">
              <w:rPr>
                <w:noProof/>
                <w:webHidden/>
              </w:rPr>
              <w:t>10</w:t>
            </w:r>
            <w:r w:rsidR="00772C21">
              <w:rPr>
                <w:noProof/>
                <w:webHidden/>
              </w:rPr>
              <w:fldChar w:fldCharType="end"/>
            </w:r>
          </w:hyperlink>
        </w:p>
        <w:p w14:paraId="56D8FD3A" w14:textId="32608DF3" w:rsidR="00772C21" w:rsidRDefault="00F8532A">
          <w:pPr>
            <w:pStyle w:val="Sumrio2"/>
            <w:tabs>
              <w:tab w:val="left" w:pos="1540"/>
              <w:tab w:val="right" w:leader="dot" w:pos="9065"/>
            </w:tabs>
            <w:rPr>
              <w:rFonts w:asciiTheme="minorHAnsi" w:eastAsiaTheme="minorEastAsia" w:hAnsiTheme="minorHAnsi" w:cstheme="minorBidi"/>
              <w:noProof/>
              <w:lang w:val="pt-BR" w:eastAsia="pt-BR" w:bidi="ar-SA"/>
            </w:rPr>
          </w:pPr>
          <w:hyperlink w:anchor="_Toc45720062" w:history="1">
            <w:r w:rsidR="00772C21" w:rsidRPr="00B33F2E">
              <w:rPr>
                <w:rStyle w:val="Hyperlink"/>
                <w:bCs/>
                <w:noProof/>
              </w:rPr>
              <w:t>6.2.</w:t>
            </w:r>
            <w:r w:rsidR="00772C21">
              <w:rPr>
                <w:rFonts w:asciiTheme="minorHAnsi" w:eastAsiaTheme="minorEastAsia" w:hAnsiTheme="minorHAnsi" w:cstheme="minorBidi"/>
                <w:noProof/>
                <w:lang w:val="pt-BR" w:eastAsia="pt-BR" w:bidi="ar-SA"/>
              </w:rPr>
              <w:tab/>
            </w:r>
            <w:r w:rsidR="00772C21" w:rsidRPr="00B33F2E">
              <w:rPr>
                <w:rStyle w:val="Hyperlink"/>
                <w:noProof/>
              </w:rPr>
              <w:t>[RF002] Registros e devolução de locação.</w:t>
            </w:r>
            <w:r w:rsidR="00772C21">
              <w:rPr>
                <w:noProof/>
                <w:webHidden/>
              </w:rPr>
              <w:tab/>
            </w:r>
            <w:r w:rsidR="00772C21">
              <w:rPr>
                <w:noProof/>
                <w:webHidden/>
              </w:rPr>
              <w:fldChar w:fldCharType="begin"/>
            </w:r>
            <w:r w:rsidR="00772C21">
              <w:rPr>
                <w:noProof/>
                <w:webHidden/>
              </w:rPr>
              <w:instrText xml:space="preserve"> PAGEREF _Toc45720062 \h </w:instrText>
            </w:r>
            <w:r w:rsidR="00772C21">
              <w:rPr>
                <w:noProof/>
                <w:webHidden/>
              </w:rPr>
            </w:r>
            <w:r w:rsidR="00772C21">
              <w:rPr>
                <w:noProof/>
                <w:webHidden/>
              </w:rPr>
              <w:fldChar w:fldCharType="separate"/>
            </w:r>
            <w:r w:rsidR="00D562D1">
              <w:rPr>
                <w:noProof/>
                <w:webHidden/>
              </w:rPr>
              <w:t>10</w:t>
            </w:r>
            <w:r w:rsidR="00772C21">
              <w:rPr>
                <w:noProof/>
                <w:webHidden/>
              </w:rPr>
              <w:fldChar w:fldCharType="end"/>
            </w:r>
          </w:hyperlink>
        </w:p>
        <w:p w14:paraId="5D777CE6" w14:textId="7B553B25" w:rsidR="00772C21" w:rsidRDefault="00F8532A">
          <w:pPr>
            <w:pStyle w:val="Sumrio2"/>
            <w:tabs>
              <w:tab w:val="left" w:pos="1540"/>
              <w:tab w:val="right" w:leader="dot" w:pos="9065"/>
            </w:tabs>
            <w:rPr>
              <w:rFonts w:asciiTheme="minorHAnsi" w:eastAsiaTheme="minorEastAsia" w:hAnsiTheme="minorHAnsi" w:cstheme="minorBidi"/>
              <w:noProof/>
              <w:lang w:val="pt-BR" w:eastAsia="pt-BR" w:bidi="ar-SA"/>
            </w:rPr>
          </w:pPr>
          <w:hyperlink w:anchor="_Toc45720063" w:history="1">
            <w:r w:rsidR="00772C21" w:rsidRPr="00B33F2E">
              <w:rPr>
                <w:rStyle w:val="Hyperlink"/>
                <w:bCs/>
                <w:noProof/>
              </w:rPr>
              <w:t>6.3.</w:t>
            </w:r>
            <w:r w:rsidR="00772C21">
              <w:rPr>
                <w:rFonts w:asciiTheme="minorHAnsi" w:eastAsiaTheme="minorEastAsia" w:hAnsiTheme="minorHAnsi" w:cstheme="minorBidi"/>
                <w:noProof/>
                <w:lang w:val="pt-BR" w:eastAsia="pt-BR" w:bidi="ar-SA"/>
              </w:rPr>
              <w:tab/>
            </w:r>
            <w:r w:rsidR="00772C21" w:rsidRPr="00B33F2E">
              <w:rPr>
                <w:rStyle w:val="Hyperlink"/>
                <w:noProof/>
              </w:rPr>
              <w:t>[RF002] Requisitar locação e checar histórico.</w:t>
            </w:r>
            <w:r w:rsidR="00772C21">
              <w:rPr>
                <w:noProof/>
                <w:webHidden/>
              </w:rPr>
              <w:tab/>
            </w:r>
            <w:r w:rsidR="00772C21">
              <w:rPr>
                <w:noProof/>
                <w:webHidden/>
              </w:rPr>
              <w:fldChar w:fldCharType="begin"/>
            </w:r>
            <w:r w:rsidR="00772C21">
              <w:rPr>
                <w:noProof/>
                <w:webHidden/>
              </w:rPr>
              <w:instrText xml:space="preserve"> PAGEREF _Toc45720063 \h </w:instrText>
            </w:r>
            <w:r w:rsidR="00772C21">
              <w:rPr>
                <w:noProof/>
                <w:webHidden/>
              </w:rPr>
            </w:r>
            <w:r w:rsidR="00772C21">
              <w:rPr>
                <w:noProof/>
                <w:webHidden/>
              </w:rPr>
              <w:fldChar w:fldCharType="separate"/>
            </w:r>
            <w:r w:rsidR="00D562D1">
              <w:rPr>
                <w:noProof/>
                <w:webHidden/>
              </w:rPr>
              <w:t>11</w:t>
            </w:r>
            <w:r w:rsidR="00772C21">
              <w:rPr>
                <w:noProof/>
                <w:webHidden/>
              </w:rPr>
              <w:fldChar w:fldCharType="end"/>
            </w:r>
          </w:hyperlink>
        </w:p>
        <w:p w14:paraId="4BFF73CC" w14:textId="2F9286EE" w:rsidR="00772C21" w:rsidRDefault="00F8532A">
          <w:pPr>
            <w:pStyle w:val="Sumrio2"/>
            <w:tabs>
              <w:tab w:val="left" w:pos="1540"/>
              <w:tab w:val="right" w:leader="dot" w:pos="9065"/>
            </w:tabs>
            <w:rPr>
              <w:rFonts w:asciiTheme="minorHAnsi" w:eastAsiaTheme="minorEastAsia" w:hAnsiTheme="minorHAnsi" w:cstheme="minorBidi"/>
              <w:noProof/>
              <w:lang w:val="pt-BR" w:eastAsia="pt-BR" w:bidi="ar-SA"/>
            </w:rPr>
          </w:pPr>
          <w:hyperlink w:anchor="_Toc45720064" w:history="1">
            <w:r w:rsidR="00772C21" w:rsidRPr="00B33F2E">
              <w:rPr>
                <w:rStyle w:val="Hyperlink"/>
                <w:bCs/>
                <w:noProof/>
              </w:rPr>
              <w:t>6.4.</w:t>
            </w:r>
            <w:r w:rsidR="00772C21">
              <w:rPr>
                <w:rFonts w:asciiTheme="minorHAnsi" w:eastAsiaTheme="minorEastAsia" w:hAnsiTheme="minorHAnsi" w:cstheme="minorBidi"/>
                <w:noProof/>
                <w:lang w:val="pt-BR" w:eastAsia="pt-BR" w:bidi="ar-SA"/>
              </w:rPr>
              <w:tab/>
            </w:r>
            <w:r w:rsidR="00772C21" w:rsidRPr="00B33F2E">
              <w:rPr>
                <w:rStyle w:val="Hyperlink"/>
                <w:noProof/>
              </w:rPr>
              <w:t>[RF002] Consultar e Finalizar.</w:t>
            </w:r>
            <w:r w:rsidR="00772C21">
              <w:rPr>
                <w:noProof/>
                <w:webHidden/>
              </w:rPr>
              <w:tab/>
            </w:r>
            <w:r w:rsidR="00772C21">
              <w:rPr>
                <w:noProof/>
                <w:webHidden/>
              </w:rPr>
              <w:fldChar w:fldCharType="begin"/>
            </w:r>
            <w:r w:rsidR="00772C21">
              <w:rPr>
                <w:noProof/>
                <w:webHidden/>
              </w:rPr>
              <w:instrText xml:space="preserve"> PAGEREF _Toc45720064 \h </w:instrText>
            </w:r>
            <w:r w:rsidR="00772C21">
              <w:rPr>
                <w:noProof/>
                <w:webHidden/>
              </w:rPr>
            </w:r>
            <w:r w:rsidR="00772C21">
              <w:rPr>
                <w:noProof/>
                <w:webHidden/>
              </w:rPr>
              <w:fldChar w:fldCharType="separate"/>
            </w:r>
            <w:r w:rsidR="00D562D1">
              <w:rPr>
                <w:noProof/>
                <w:webHidden/>
              </w:rPr>
              <w:t>11</w:t>
            </w:r>
            <w:r w:rsidR="00772C21">
              <w:rPr>
                <w:noProof/>
                <w:webHidden/>
              </w:rPr>
              <w:fldChar w:fldCharType="end"/>
            </w:r>
          </w:hyperlink>
        </w:p>
        <w:p w14:paraId="220A36B2" w14:textId="33C6BF31"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65" w:history="1">
            <w:r w:rsidR="00772C21" w:rsidRPr="00B33F2E">
              <w:rPr>
                <w:rStyle w:val="Hyperlink"/>
                <w:noProof/>
              </w:rPr>
              <w:t>7.</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Requisitos Não Funcionais</w:t>
            </w:r>
            <w:r w:rsidR="00772C21">
              <w:rPr>
                <w:noProof/>
                <w:webHidden/>
              </w:rPr>
              <w:tab/>
            </w:r>
            <w:r w:rsidR="00772C21">
              <w:rPr>
                <w:noProof/>
                <w:webHidden/>
              </w:rPr>
              <w:fldChar w:fldCharType="begin"/>
            </w:r>
            <w:r w:rsidR="00772C21">
              <w:rPr>
                <w:noProof/>
                <w:webHidden/>
              </w:rPr>
              <w:instrText xml:space="preserve"> PAGEREF _Toc45720065 \h </w:instrText>
            </w:r>
            <w:r w:rsidR="00772C21">
              <w:rPr>
                <w:noProof/>
                <w:webHidden/>
              </w:rPr>
            </w:r>
            <w:r w:rsidR="00772C21">
              <w:rPr>
                <w:noProof/>
                <w:webHidden/>
              </w:rPr>
              <w:fldChar w:fldCharType="separate"/>
            </w:r>
            <w:r w:rsidR="00D562D1">
              <w:rPr>
                <w:noProof/>
                <w:webHidden/>
              </w:rPr>
              <w:t>12</w:t>
            </w:r>
            <w:r w:rsidR="00772C21">
              <w:rPr>
                <w:noProof/>
                <w:webHidden/>
              </w:rPr>
              <w:fldChar w:fldCharType="end"/>
            </w:r>
          </w:hyperlink>
        </w:p>
        <w:p w14:paraId="7CE11F7B" w14:textId="175D9EF8" w:rsidR="00772C21" w:rsidRDefault="00F8532A">
          <w:pPr>
            <w:pStyle w:val="Sumrio2"/>
            <w:tabs>
              <w:tab w:val="left" w:pos="1540"/>
              <w:tab w:val="right" w:leader="dot" w:pos="9065"/>
            </w:tabs>
            <w:rPr>
              <w:rFonts w:asciiTheme="minorHAnsi" w:eastAsiaTheme="minorEastAsia" w:hAnsiTheme="minorHAnsi" w:cstheme="minorBidi"/>
              <w:noProof/>
              <w:lang w:val="pt-BR" w:eastAsia="pt-BR" w:bidi="ar-SA"/>
            </w:rPr>
          </w:pPr>
          <w:hyperlink w:anchor="_Toc45720066" w:history="1">
            <w:r w:rsidR="00772C21" w:rsidRPr="00B33F2E">
              <w:rPr>
                <w:rStyle w:val="Hyperlink"/>
                <w:bCs/>
                <w:noProof/>
              </w:rPr>
              <w:t>7.1.</w:t>
            </w:r>
            <w:r w:rsidR="00772C21">
              <w:rPr>
                <w:rFonts w:asciiTheme="minorHAnsi" w:eastAsiaTheme="minorEastAsia" w:hAnsiTheme="minorHAnsi" w:cstheme="minorBidi"/>
                <w:noProof/>
                <w:lang w:val="pt-BR" w:eastAsia="pt-BR" w:bidi="ar-SA"/>
              </w:rPr>
              <w:tab/>
            </w:r>
            <w:r w:rsidR="00772C21" w:rsidRPr="00B33F2E">
              <w:rPr>
                <w:rStyle w:val="Hyperlink"/>
                <w:noProof/>
              </w:rPr>
              <w:t>[RN001] Linguagens de Programação</w:t>
            </w:r>
            <w:r w:rsidR="00772C21">
              <w:rPr>
                <w:noProof/>
                <w:webHidden/>
              </w:rPr>
              <w:tab/>
            </w:r>
            <w:r w:rsidR="00772C21">
              <w:rPr>
                <w:noProof/>
                <w:webHidden/>
              </w:rPr>
              <w:fldChar w:fldCharType="begin"/>
            </w:r>
            <w:r w:rsidR="00772C21">
              <w:rPr>
                <w:noProof/>
                <w:webHidden/>
              </w:rPr>
              <w:instrText xml:space="preserve"> PAGEREF _Toc45720066 \h </w:instrText>
            </w:r>
            <w:r w:rsidR="00772C21">
              <w:rPr>
                <w:noProof/>
                <w:webHidden/>
              </w:rPr>
            </w:r>
            <w:r w:rsidR="00772C21">
              <w:rPr>
                <w:noProof/>
                <w:webHidden/>
              </w:rPr>
              <w:fldChar w:fldCharType="separate"/>
            </w:r>
            <w:r w:rsidR="00D562D1">
              <w:rPr>
                <w:noProof/>
                <w:webHidden/>
              </w:rPr>
              <w:t>12</w:t>
            </w:r>
            <w:r w:rsidR="00772C21">
              <w:rPr>
                <w:noProof/>
                <w:webHidden/>
              </w:rPr>
              <w:fldChar w:fldCharType="end"/>
            </w:r>
          </w:hyperlink>
        </w:p>
        <w:p w14:paraId="6381A333" w14:textId="76CF7E19" w:rsidR="00772C21" w:rsidRDefault="00F8532A">
          <w:pPr>
            <w:pStyle w:val="Sumrio2"/>
            <w:tabs>
              <w:tab w:val="left" w:pos="1540"/>
              <w:tab w:val="right" w:leader="dot" w:pos="9065"/>
            </w:tabs>
            <w:rPr>
              <w:rFonts w:asciiTheme="minorHAnsi" w:eastAsiaTheme="minorEastAsia" w:hAnsiTheme="minorHAnsi" w:cstheme="minorBidi"/>
              <w:noProof/>
              <w:lang w:val="pt-BR" w:eastAsia="pt-BR" w:bidi="ar-SA"/>
            </w:rPr>
          </w:pPr>
          <w:hyperlink w:anchor="_Toc45720067" w:history="1">
            <w:r w:rsidR="00772C21" w:rsidRPr="00B33F2E">
              <w:rPr>
                <w:rStyle w:val="Hyperlink"/>
                <w:bCs/>
                <w:noProof/>
              </w:rPr>
              <w:t>7.2.</w:t>
            </w:r>
            <w:r w:rsidR="00772C21">
              <w:rPr>
                <w:rFonts w:asciiTheme="minorHAnsi" w:eastAsiaTheme="minorEastAsia" w:hAnsiTheme="minorHAnsi" w:cstheme="minorBidi"/>
                <w:noProof/>
                <w:lang w:val="pt-BR" w:eastAsia="pt-BR" w:bidi="ar-SA"/>
              </w:rPr>
              <w:tab/>
            </w:r>
            <w:r w:rsidR="00772C21" w:rsidRPr="00B33F2E">
              <w:rPr>
                <w:rStyle w:val="Hyperlink"/>
                <w:noProof/>
              </w:rPr>
              <w:t>[RN002] Servidores</w:t>
            </w:r>
            <w:r w:rsidR="00772C21">
              <w:rPr>
                <w:noProof/>
                <w:webHidden/>
              </w:rPr>
              <w:tab/>
            </w:r>
            <w:r w:rsidR="00772C21">
              <w:rPr>
                <w:noProof/>
                <w:webHidden/>
              </w:rPr>
              <w:fldChar w:fldCharType="begin"/>
            </w:r>
            <w:r w:rsidR="00772C21">
              <w:rPr>
                <w:noProof/>
                <w:webHidden/>
              </w:rPr>
              <w:instrText xml:space="preserve"> PAGEREF _Toc45720067 \h </w:instrText>
            </w:r>
            <w:r w:rsidR="00772C21">
              <w:rPr>
                <w:noProof/>
                <w:webHidden/>
              </w:rPr>
            </w:r>
            <w:r w:rsidR="00772C21">
              <w:rPr>
                <w:noProof/>
                <w:webHidden/>
              </w:rPr>
              <w:fldChar w:fldCharType="separate"/>
            </w:r>
            <w:r w:rsidR="00D562D1">
              <w:rPr>
                <w:noProof/>
                <w:webHidden/>
              </w:rPr>
              <w:t>12</w:t>
            </w:r>
            <w:r w:rsidR="00772C21">
              <w:rPr>
                <w:noProof/>
                <w:webHidden/>
              </w:rPr>
              <w:fldChar w:fldCharType="end"/>
            </w:r>
          </w:hyperlink>
        </w:p>
        <w:p w14:paraId="7F5EBC8E" w14:textId="7BCD3AD9"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68" w:history="1">
            <w:r w:rsidR="00772C21" w:rsidRPr="00B33F2E">
              <w:rPr>
                <w:rStyle w:val="Hyperlink"/>
                <w:noProof/>
              </w:rPr>
              <w:t>8.</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CASOS DE TESTES</w:t>
            </w:r>
            <w:r w:rsidR="00772C21">
              <w:rPr>
                <w:noProof/>
                <w:webHidden/>
              </w:rPr>
              <w:tab/>
            </w:r>
            <w:r w:rsidR="00772C21">
              <w:rPr>
                <w:noProof/>
                <w:webHidden/>
              </w:rPr>
              <w:fldChar w:fldCharType="begin"/>
            </w:r>
            <w:r w:rsidR="00772C21">
              <w:rPr>
                <w:noProof/>
                <w:webHidden/>
              </w:rPr>
              <w:instrText xml:space="preserve"> PAGEREF _Toc45720068 \h </w:instrText>
            </w:r>
            <w:r w:rsidR="00772C21">
              <w:rPr>
                <w:noProof/>
                <w:webHidden/>
              </w:rPr>
            </w:r>
            <w:r w:rsidR="00772C21">
              <w:rPr>
                <w:noProof/>
                <w:webHidden/>
              </w:rPr>
              <w:fldChar w:fldCharType="separate"/>
            </w:r>
            <w:r w:rsidR="00D562D1">
              <w:rPr>
                <w:noProof/>
                <w:webHidden/>
              </w:rPr>
              <w:t>13</w:t>
            </w:r>
            <w:r w:rsidR="00772C21">
              <w:rPr>
                <w:noProof/>
                <w:webHidden/>
              </w:rPr>
              <w:fldChar w:fldCharType="end"/>
            </w:r>
          </w:hyperlink>
        </w:p>
        <w:p w14:paraId="70749C67" w14:textId="3EE2C168"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69" w:history="1">
            <w:r w:rsidR="00772C21" w:rsidRPr="00B33F2E">
              <w:rPr>
                <w:rStyle w:val="Hyperlink"/>
                <w:noProof/>
              </w:rPr>
              <w:t>8.1.</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Planejamento de teste</w:t>
            </w:r>
            <w:r w:rsidR="00772C21">
              <w:rPr>
                <w:noProof/>
                <w:webHidden/>
              </w:rPr>
              <w:tab/>
            </w:r>
            <w:r w:rsidR="00772C21">
              <w:rPr>
                <w:noProof/>
                <w:webHidden/>
              </w:rPr>
              <w:fldChar w:fldCharType="begin"/>
            </w:r>
            <w:r w:rsidR="00772C21">
              <w:rPr>
                <w:noProof/>
                <w:webHidden/>
              </w:rPr>
              <w:instrText xml:space="preserve"> PAGEREF _Toc45720069 \h </w:instrText>
            </w:r>
            <w:r w:rsidR="00772C21">
              <w:rPr>
                <w:noProof/>
                <w:webHidden/>
              </w:rPr>
            </w:r>
            <w:r w:rsidR="00772C21">
              <w:rPr>
                <w:noProof/>
                <w:webHidden/>
              </w:rPr>
              <w:fldChar w:fldCharType="separate"/>
            </w:r>
            <w:r w:rsidR="00D562D1">
              <w:rPr>
                <w:noProof/>
                <w:webHidden/>
              </w:rPr>
              <w:t>13</w:t>
            </w:r>
            <w:r w:rsidR="00772C21">
              <w:rPr>
                <w:noProof/>
                <w:webHidden/>
              </w:rPr>
              <w:fldChar w:fldCharType="end"/>
            </w:r>
          </w:hyperlink>
        </w:p>
        <w:p w14:paraId="44A10F55" w14:textId="60E5FBA5"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70" w:history="1">
            <w:r w:rsidR="00772C21" w:rsidRPr="00B33F2E">
              <w:rPr>
                <w:rStyle w:val="Hyperlink"/>
                <w:noProof/>
              </w:rPr>
              <w:t>8.2.</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Casos de testes</w:t>
            </w:r>
            <w:r w:rsidR="00772C21">
              <w:rPr>
                <w:noProof/>
                <w:webHidden/>
              </w:rPr>
              <w:tab/>
            </w:r>
            <w:r w:rsidR="00772C21">
              <w:rPr>
                <w:noProof/>
                <w:webHidden/>
              </w:rPr>
              <w:fldChar w:fldCharType="begin"/>
            </w:r>
            <w:r w:rsidR="00772C21">
              <w:rPr>
                <w:noProof/>
                <w:webHidden/>
              </w:rPr>
              <w:instrText xml:space="preserve"> PAGEREF _Toc45720070 \h </w:instrText>
            </w:r>
            <w:r w:rsidR="00772C21">
              <w:rPr>
                <w:noProof/>
                <w:webHidden/>
              </w:rPr>
            </w:r>
            <w:r w:rsidR="00772C21">
              <w:rPr>
                <w:noProof/>
                <w:webHidden/>
              </w:rPr>
              <w:fldChar w:fldCharType="separate"/>
            </w:r>
            <w:r w:rsidR="00D562D1">
              <w:rPr>
                <w:noProof/>
                <w:webHidden/>
              </w:rPr>
              <w:t>14</w:t>
            </w:r>
            <w:r w:rsidR="00772C21">
              <w:rPr>
                <w:noProof/>
                <w:webHidden/>
              </w:rPr>
              <w:fldChar w:fldCharType="end"/>
            </w:r>
          </w:hyperlink>
        </w:p>
        <w:p w14:paraId="71D609B7" w14:textId="62032F73"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71" w:history="1">
            <w:r w:rsidR="00772C21" w:rsidRPr="00B33F2E">
              <w:rPr>
                <w:rStyle w:val="Hyperlink"/>
                <w:noProof/>
              </w:rPr>
              <w:t>8.3.</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Caso de teste - Teste Funcional</w:t>
            </w:r>
            <w:r w:rsidR="00772C21">
              <w:rPr>
                <w:noProof/>
                <w:webHidden/>
              </w:rPr>
              <w:tab/>
            </w:r>
            <w:r w:rsidR="00772C21">
              <w:rPr>
                <w:noProof/>
                <w:webHidden/>
              </w:rPr>
              <w:fldChar w:fldCharType="begin"/>
            </w:r>
            <w:r w:rsidR="00772C21">
              <w:rPr>
                <w:noProof/>
                <w:webHidden/>
              </w:rPr>
              <w:instrText xml:space="preserve"> PAGEREF _Toc45720071 \h </w:instrText>
            </w:r>
            <w:r w:rsidR="00772C21">
              <w:rPr>
                <w:noProof/>
                <w:webHidden/>
              </w:rPr>
            </w:r>
            <w:r w:rsidR="00772C21">
              <w:rPr>
                <w:noProof/>
                <w:webHidden/>
              </w:rPr>
              <w:fldChar w:fldCharType="separate"/>
            </w:r>
            <w:r w:rsidR="00D562D1">
              <w:rPr>
                <w:noProof/>
                <w:webHidden/>
              </w:rPr>
              <w:t>15</w:t>
            </w:r>
            <w:r w:rsidR="00772C21">
              <w:rPr>
                <w:noProof/>
                <w:webHidden/>
              </w:rPr>
              <w:fldChar w:fldCharType="end"/>
            </w:r>
          </w:hyperlink>
        </w:p>
        <w:p w14:paraId="3B3FA984" w14:textId="2ECEDB8C"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72" w:history="1">
            <w:r w:rsidR="00772C21" w:rsidRPr="00B33F2E">
              <w:rPr>
                <w:rStyle w:val="Hyperlink"/>
                <w:noProof/>
              </w:rPr>
              <w:t>9.</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SWOT – PESQUISAS</w:t>
            </w:r>
            <w:r w:rsidR="00772C21">
              <w:rPr>
                <w:noProof/>
                <w:webHidden/>
              </w:rPr>
              <w:tab/>
            </w:r>
            <w:r w:rsidR="00772C21">
              <w:rPr>
                <w:noProof/>
                <w:webHidden/>
              </w:rPr>
              <w:fldChar w:fldCharType="begin"/>
            </w:r>
            <w:r w:rsidR="00772C21">
              <w:rPr>
                <w:noProof/>
                <w:webHidden/>
              </w:rPr>
              <w:instrText xml:space="preserve"> PAGEREF _Toc45720072 \h </w:instrText>
            </w:r>
            <w:r w:rsidR="00772C21">
              <w:rPr>
                <w:noProof/>
                <w:webHidden/>
              </w:rPr>
            </w:r>
            <w:r w:rsidR="00772C21">
              <w:rPr>
                <w:noProof/>
                <w:webHidden/>
              </w:rPr>
              <w:fldChar w:fldCharType="separate"/>
            </w:r>
            <w:r w:rsidR="00D562D1">
              <w:rPr>
                <w:noProof/>
                <w:webHidden/>
              </w:rPr>
              <w:t>16</w:t>
            </w:r>
            <w:r w:rsidR="00772C21">
              <w:rPr>
                <w:noProof/>
                <w:webHidden/>
              </w:rPr>
              <w:fldChar w:fldCharType="end"/>
            </w:r>
          </w:hyperlink>
        </w:p>
        <w:p w14:paraId="1457067F" w14:textId="6A7D2566"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73" w:history="1">
            <w:r w:rsidR="00772C21" w:rsidRPr="00B33F2E">
              <w:rPr>
                <w:rStyle w:val="Hyperlink"/>
                <w:noProof/>
              </w:rPr>
              <w:t>9.1.</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Cobli – Controle de Frotas</w:t>
            </w:r>
            <w:r w:rsidR="00772C21">
              <w:rPr>
                <w:noProof/>
                <w:webHidden/>
              </w:rPr>
              <w:tab/>
            </w:r>
            <w:r w:rsidR="00772C21">
              <w:rPr>
                <w:noProof/>
                <w:webHidden/>
              </w:rPr>
              <w:fldChar w:fldCharType="begin"/>
            </w:r>
            <w:r w:rsidR="00772C21">
              <w:rPr>
                <w:noProof/>
                <w:webHidden/>
              </w:rPr>
              <w:instrText xml:space="preserve"> PAGEREF _Toc45720073 \h </w:instrText>
            </w:r>
            <w:r w:rsidR="00772C21">
              <w:rPr>
                <w:noProof/>
                <w:webHidden/>
              </w:rPr>
            </w:r>
            <w:r w:rsidR="00772C21">
              <w:rPr>
                <w:noProof/>
                <w:webHidden/>
              </w:rPr>
              <w:fldChar w:fldCharType="separate"/>
            </w:r>
            <w:r w:rsidR="00D562D1">
              <w:rPr>
                <w:noProof/>
                <w:webHidden/>
              </w:rPr>
              <w:t>16</w:t>
            </w:r>
            <w:r w:rsidR="00772C21">
              <w:rPr>
                <w:noProof/>
                <w:webHidden/>
              </w:rPr>
              <w:fldChar w:fldCharType="end"/>
            </w:r>
          </w:hyperlink>
        </w:p>
        <w:p w14:paraId="69A0EBEF" w14:textId="2A4A59A6"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74" w:history="1">
            <w:r w:rsidR="00772C21" w:rsidRPr="00B33F2E">
              <w:rPr>
                <w:rStyle w:val="Hyperlink"/>
                <w:noProof/>
              </w:rPr>
              <w:t>9.2.</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Repom – Soluções de frotas</w:t>
            </w:r>
            <w:r w:rsidR="00772C21">
              <w:rPr>
                <w:noProof/>
                <w:webHidden/>
              </w:rPr>
              <w:tab/>
            </w:r>
            <w:r w:rsidR="00772C21">
              <w:rPr>
                <w:noProof/>
                <w:webHidden/>
              </w:rPr>
              <w:fldChar w:fldCharType="begin"/>
            </w:r>
            <w:r w:rsidR="00772C21">
              <w:rPr>
                <w:noProof/>
                <w:webHidden/>
              </w:rPr>
              <w:instrText xml:space="preserve"> PAGEREF _Toc45720074 \h </w:instrText>
            </w:r>
            <w:r w:rsidR="00772C21">
              <w:rPr>
                <w:noProof/>
                <w:webHidden/>
              </w:rPr>
            </w:r>
            <w:r w:rsidR="00772C21">
              <w:rPr>
                <w:noProof/>
                <w:webHidden/>
              </w:rPr>
              <w:fldChar w:fldCharType="separate"/>
            </w:r>
            <w:r w:rsidR="00D562D1">
              <w:rPr>
                <w:noProof/>
                <w:webHidden/>
              </w:rPr>
              <w:t>17</w:t>
            </w:r>
            <w:r w:rsidR="00772C21">
              <w:rPr>
                <w:noProof/>
                <w:webHidden/>
              </w:rPr>
              <w:fldChar w:fldCharType="end"/>
            </w:r>
          </w:hyperlink>
        </w:p>
        <w:p w14:paraId="5D8819B2" w14:textId="73B3CDA1"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75" w:history="1">
            <w:r w:rsidR="00772C21" w:rsidRPr="00B33F2E">
              <w:rPr>
                <w:rStyle w:val="Hyperlink"/>
                <w:noProof/>
              </w:rPr>
              <w:t>9.3.</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Rota exata – Gestão de Frotas</w:t>
            </w:r>
            <w:r w:rsidR="00772C21">
              <w:rPr>
                <w:noProof/>
                <w:webHidden/>
              </w:rPr>
              <w:tab/>
            </w:r>
            <w:r w:rsidR="00772C21">
              <w:rPr>
                <w:noProof/>
                <w:webHidden/>
              </w:rPr>
              <w:fldChar w:fldCharType="begin"/>
            </w:r>
            <w:r w:rsidR="00772C21">
              <w:rPr>
                <w:noProof/>
                <w:webHidden/>
              </w:rPr>
              <w:instrText xml:space="preserve"> PAGEREF _Toc45720075 \h </w:instrText>
            </w:r>
            <w:r w:rsidR="00772C21">
              <w:rPr>
                <w:noProof/>
                <w:webHidden/>
              </w:rPr>
            </w:r>
            <w:r w:rsidR="00772C21">
              <w:rPr>
                <w:noProof/>
                <w:webHidden/>
              </w:rPr>
              <w:fldChar w:fldCharType="separate"/>
            </w:r>
            <w:r w:rsidR="00D562D1">
              <w:rPr>
                <w:noProof/>
                <w:webHidden/>
              </w:rPr>
              <w:t>18</w:t>
            </w:r>
            <w:r w:rsidR="00772C21">
              <w:rPr>
                <w:noProof/>
                <w:webHidden/>
              </w:rPr>
              <w:fldChar w:fldCharType="end"/>
            </w:r>
          </w:hyperlink>
        </w:p>
        <w:p w14:paraId="494EB4C1" w14:textId="0017498C"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76" w:history="1">
            <w:r w:rsidR="00772C21" w:rsidRPr="00B33F2E">
              <w:rPr>
                <w:rStyle w:val="Hyperlink"/>
                <w:noProof/>
              </w:rPr>
              <w:t>10.</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DOCUMENTO DO BANCO DE DADOS</w:t>
            </w:r>
            <w:r w:rsidR="00772C21">
              <w:rPr>
                <w:noProof/>
                <w:webHidden/>
              </w:rPr>
              <w:tab/>
            </w:r>
            <w:r w:rsidR="00772C21">
              <w:rPr>
                <w:noProof/>
                <w:webHidden/>
              </w:rPr>
              <w:fldChar w:fldCharType="begin"/>
            </w:r>
            <w:r w:rsidR="00772C21">
              <w:rPr>
                <w:noProof/>
                <w:webHidden/>
              </w:rPr>
              <w:instrText xml:space="preserve"> PAGEREF _Toc45720076 \h </w:instrText>
            </w:r>
            <w:r w:rsidR="00772C21">
              <w:rPr>
                <w:noProof/>
                <w:webHidden/>
              </w:rPr>
            </w:r>
            <w:r w:rsidR="00772C21">
              <w:rPr>
                <w:noProof/>
                <w:webHidden/>
              </w:rPr>
              <w:fldChar w:fldCharType="separate"/>
            </w:r>
            <w:r w:rsidR="00D562D1">
              <w:rPr>
                <w:noProof/>
                <w:webHidden/>
              </w:rPr>
              <w:t>19</w:t>
            </w:r>
            <w:r w:rsidR="00772C21">
              <w:rPr>
                <w:noProof/>
                <w:webHidden/>
              </w:rPr>
              <w:fldChar w:fldCharType="end"/>
            </w:r>
          </w:hyperlink>
        </w:p>
        <w:p w14:paraId="6B7929F3" w14:textId="393BC8CE"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77" w:history="1">
            <w:r w:rsidR="00772C21" w:rsidRPr="00B33F2E">
              <w:rPr>
                <w:rStyle w:val="Hyperlink"/>
                <w:noProof/>
              </w:rPr>
              <w:t>10.1.</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Modelo Conceitual (MER)</w:t>
            </w:r>
            <w:r w:rsidR="00772C21">
              <w:rPr>
                <w:noProof/>
                <w:webHidden/>
              </w:rPr>
              <w:tab/>
            </w:r>
            <w:r w:rsidR="00772C21">
              <w:rPr>
                <w:noProof/>
                <w:webHidden/>
              </w:rPr>
              <w:fldChar w:fldCharType="begin"/>
            </w:r>
            <w:r w:rsidR="00772C21">
              <w:rPr>
                <w:noProof/>
                <w:webHidden/>
              </w:rPr>
              <w:instrText xml:space="preserve"> PAGEREF _Toc45720077 \h </w:instrText>
            </w:r>
            <w:r w:rsidR="00772C21">
              <w:rPr>
                <w:noProof/>
                <w:webHidden/>
              </w:rPr>
            </w:r>
            <w:r w:rsidR="00772C21">
              <w:rPr>
                <w:noProof/>
                <w:webHidden/>
              </w:rPr>
              <w:fldChar w:fldCharType="separate"/>
            </w:r>
            <w:r w:rsidR="00D562D1">
              <w:rPr>
                <w:noProof/>
                <w:webHidden/>
              </w:rPr>
              <w:t>19</w:t>
            </w:r>
            <w:r w:rsidR="00772C21">
              <w:rPr>
                <w:noProof/>
                <w:webHidden/>
              </w:rPr>
              <w:fldChar w:fldCharType="end"/>
            </w:r>
          </w:hyperlink>
        </w:p>
        <w:p w14:paraId="224B4751" w14:textId="3DB9F39A"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78" w:history="1">
            <w:r w:rsidR="00772C21" w:rsidRPr="00B33F2E">
              <w:rPr>
                <w:rStyle w:val="Hyperlink"/>
                <w:noProof/>
              </w:rPr>
              <w:t>11.</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DOCUMENTO DO BACK-END</w:t>
            </w:r>
            <w:r w:rsidR="00772C21">
              <w:rPr>
                <w:noProof/>
                <w:webHidden/>
              </w:rPr>
              <w:tab/>
            </w:r>
            <w:r w:rsidR="00772C21">
              <w:rPr>
                <w:noProof/>
                <w:webHidden/>
              </w:rPr>
              <w:fldChar w:fldCharType="begin"/>
            </w:r>
            <w:r w:rsidR="00772C21">
              <w:rPr>
                <w:noProof/>
                <w:webHidden/>
              </w:rPr>
              <w:instrText xml:space="preserve"> PAGEREF _Toc45720078 \h </w:instrText>
            </w:r>
            <w:r w:rsidR="00772C21">
              <w:rPr>
                <w:noProof/>
                <w:webHidden/>
              </w:rPr>
            </w:r>
            <w:r w:rsidR="00772C21">
              <w:rPr>
                <w:noProof/>
                <w:webHidden/>
              </w:rPr>
              <w:fldChar w:fldCharType="separate"/>
            </w:r>
            <w:r w:rsidR="00D562D1">
              <w:rPr>
                <w:noProof/>
                <w:webHidden/>
              </w:rPr>
              <w:t>21</w:t>
            </w:r>
            <w:r w:rsidR="00772C21">
              <w:rPr>
                <w:noProof/>
                <w:webHidden/>
              </w:rPr>
              <w:fldChar w:fldCharType="end"/>
            </w:r>
          </w:hyperlink>
        </w:p>
        <w:p w14:paraId="3CFBA19A" w14:textId="788C7C2A"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79" w:history="1">
            <w:r w:rsidR="00772C21" w:rsidRPr="00B33F2E">
              <w:rPr>
                <w:rStyle w:val="Hyperlink"/>
                <w:noProof/>
              </w:rPr>
              <w:t>12.</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DOCUMENTO DO FRONT-END</w:t>
            </w:r>
            <w:r w:rsidR="00772C21">
              <w:rPr>
                <w:noProof/>
                <w:webHidden/>
              </w:rPr>
              <w:tab/>
            </w:r>
            <w:r w:rsidR="00772C21">
              <w:rPr>
                <w:noProof/>
                <w:webHidden/>
              </w:rPr>
              <w:fldChar w:fldCharType="begin"/>
            </w:r>
            <w:r w:rsidR="00772C21">
              <w:rPr>
                <w:noProof/>
                <w:webHidden/>
              </w:rPr>
              <w:instrText xml:space="preserve"> PAGEREF _Toc45720079 \h </w:instrText>
            </w:r>
            <w:r w:rsidR="00772C21">
              <w:rPr>
                <w:noProof/>
                <w:webHidden/>
              </w:rPr>
            </w:r>
            <w:r w:rsidR="00772C21">
              <w:rPr>
                <w:noProof/>
                <w:webHidden/>
              </w:rPr>
              <w:fldChar w:fldCharType="separate"/>
            </w:r>
            <w:r w:rsidR="00D562D1">
              <w:rPr>
                <w:noProof/>
                <w:webHidden/>
              </w:rPr>
              <w:t>22</w:t>
            </w:r>
            <w:r w:rsidR="00772C21">
              <w:rPr>
                <w:noProof/>
                <w:webHidden/>
              </w:rPr>
              <w:fldChar w:fldCharType="end"/>
            </w:r>
          </w:hyperlink>
        </w:p>
        <w:p w14:paraId="1C736D1C" w14:textId="17F623C6"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80" w:history="1">
            <w:r w:rsidR="00772C21" w:rsidRPr="00B33F2E">
              <w:rPr>
                <w:rStyle w:val="Hyperlink"/>
                <w:noProof/>
              </w:rPr>
              <w:t>13.</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DOCUMENTO DO MOBILE</w:t>
            </w:r>
            <w:r w:rsidR="00772C21">
              <w:rPr>
                <w:noProof/>
                <w:webHidden/>
              </w:rPr>
              <w:tab/>
            </w:r>
            <w:r w:rsidR="00772C21">
              <w:rPr>
                <w:noProof/>
                <w:webHidden/>
              </w:rPr>
              <w:fldChar w:fldCharType="begin"/>
            </w:r>
            <w:r w:rsidR="00772C21">
              <w:rPr>
                <w:noProof/>
                <w:webHidden/>
              </w:rPr>
              <w:instrText xml:space="preserve"> PAGEREF _Toc45720080 \h </w:instrText>
            </w:r>
            <w:r w:rsidR="00772C21">
              <w:rPr>
                <w:noProof/>
                <w:webHidden/>
              </w:rPr>
            </w:r>
            <w:r w:rsidR="00772C21">
              <w:rPr>
                <w:noProof/>
                <w:webHidden/>
              </w:rPr>
              <w:fldChar w:fldCharType="separate"/>
            </w:r>
            <w:r w:rsidR="00D562D1">
              <w:rPr>
                <w:noProof/>
                <w:webHidden/>
              </w:rPr>
              <w:t>30</w:t>
            </w:r>
            <w:r w:rsidR="00772C21">
              <w:rPr>
                <w:noProof/>
                <w:webHidden/>
              </w:rPr>
              <w:fldChar w:fldCharType="end"/>
            </w:r>
          </w:hyperlink>
        </w:p>
        <w:p w14:paraId="132D8EAF" w14:textId="0086B260" w:rsidR="00772C21" w:rsidRDefault="00F8532A">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45720081" w:history="1">
            <w:r w:rsidR="00772C21" w:rsidRPr="00B33F2E">
              <w:rPr>
                <w:rStyle w:val="Hyperlink"/>
                <w:noProof/>
              </w:rPr>
              <w:t>14.</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ENTREGAS</w:t>
            </w:r>
            <w:r w:rsidR="00772C21">
              <w:rPr>
                <w:noProof/>
                <w:webHidden/>
              </w:rPr>
              <w:tab/>
            </w:r>
            <w:r w:rsidR="00772C21">
              <w:rPr>
                <w:noProof/>
                <w:webHidden/>
              </w:rPr>
              <w:fldChar w:fldCharType="begin"/>
            </w:r>
            <w:r w:rsidR="00772C21">
              <w:rPr>
                <w:noProof/>
                <w:webHidden/>
              </w:rPr>
              <w:instrText xml:space="preserve"> PAGEREF _Toc45720081 \h </w:instrText>
            </w:r>
            <w:r w:rsidR="00772C21">
              <w:rPr>
                <w:noProof/>
                <w:webHidden/>
              </w:rPr>
            </w:r>
            <w:r w:rsidR="00772C21">
              <w:rPr>
                <w:noProof/>
                <w:webHidden/>
              </w:rPr>
              <w:fldChar w:fldCharType="separate"/>
            </w:r>
            <w:r w:rsidR="00D562D1">
              <w:rPr>
                <w:noProof/>
                <w:webHidden/>
              </w:rPr>
              <w:t>41</w:t>
            </w:r>
            <w:r w:rsidR="00772C21">
              <w:rPr>
                <w:noProof/>
                <w:webHidden/>
              </w:rPr>
              <w:fldChar w:fldCharType="end"/>
            </w:r>
          </w:hyperlink>
        </w:p>
        <w:p w14:paraId="55C79C4D" w14:textId="70DC992B"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82" w:history="1">
            <w:r w:rsidR="00772C21" w:rsidRPr="00B33F2E">
              <w:rPr>
                <w:rStyle w:val="Hyperlink"/>
                <w:noProof/>
              </w:rPr>
              <w:t>14.1.</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Web Front-End</w:t>
            </w:r>
            <w:r w:rsidR="00772C21">
              <w:rPr>
                <w:noProof/>
                <w:webHidden/>
              </w:rPr>
              <w:tab/>
            </w:r>
            <w:r w:rsidR="00772C21">
              <w:rPr>
                <w:noProof/>
                <w:webHidden/>
              </w:rPr>
              <w:fldChar w:fldCharType="begin"/>
            </w:r>
            <w:r w:rsidR="00772C21">
              <w:rPr>
                <w:noProof/>
                <w:webHidden/>
              </w:rPr>
              <w:instrText xml:space="preserve"> PAGEREF _Toc45720082 \h </w:instrText>
            </w:r>
            <w:r w:rsidR="00772C21">
              <w:rPr>
                <w:noProof/>
                <w:webHidden/>
              </w:rPr>
            </w:r>
            <w:r w:rsidR="00772C21">
              <w:rPr>
                <w:noProof/>
                <w:webHidden/>
              </w:rPr>
              <w:fldChar w:fldCharType="separate"/>
            </w:r>
            <w:r w:rsidR="00D562D1">
              <w:rPr>
                <w:noProof/>
                <w:webHidden/>
              </w:rPr>
              <w:t>41</w:t>
            </w:r>
            <w:r w:rsidR="00772C21">
              <w:rPr>
                <w:noProof/>
                <w:webHidden/>
              </w:rPr>
              <w:fldChar w:fldCharType="end"/>
            </w:r>
          </w:hyperlink>
        </w:p>
        <w:p w14:paraId="65C40FCF" w14:textId="0842C10E" w:rsidR="00772C21" w:rsidRDefault="00F8532A">
          <w:pPr>
            <w:pStyle w:val="Sumrio1"/>
            <w:tabs>
              <w:tab w:val="left" w:pos="1540"/>
              <w:tab w:val="right" w:leader="dot" w:pos="9065"/>
            </w:tabs>
            <w:rPr>
              <w:rFonts w:asciiTheme="minorHAnsi" w:eastAsiaTheme="minorEastAsia" w:hAnsiTheme="minorHAnsi" w:cstheme="minorBidi"/>
              <w:noProof/>
              <w:sz w:val="22"/>
              <w:szCs w:val="22"/>
              <w:lang w:val="pt-BR" w:eastAsia="pt-BR" w:bidi="ar-SA"/>
            </w:rPr>
          </w:pPr>
          <w:hyperlink w:anchor="_Toc45720083" w:history="1">
            <w:r w:rsidR="00772C21" w:rsidRPr="00B33F2E">
              <w:rPr>
                <w:rStyle w:val="Hyperlink"/>
                <w:noProof/>
              </w:rPr>
              <w:t>14.2.</w:t>
            </w:r>
            <w:r w:rsidR="00772C21">
              <w:rPr>
                <w:rFonts w:asciiTheme="minorHAnsi" w:eastAsiaTheme="minorEastAsia" w:hAnsiTheme="minorHAnsi" w:cstheme="minorBidi"/>
                <w:noProof/>
                <w:sz w:val="22"/>
                <w:szCs w:val="22"/>
                <w:lang w:val="pt-BR" w:eastAsia="pt-BR" w:bidi="ar-SA"/>
              </w:rPr>
              <w:tab/>
            </w:r>
            <w:r w:rsidR="00772C21" w:rsidRPr="00B33F2E">
              <w:rPr>
                <w:rStyle w:val="Hyperlink"/>
                <w:noProof/>
              </w:rPr>
              <w:t>Mobile</w:t>
            </w:r>
            <w:r w:rsidR="00772C21">
              <w:rPr>
                <w:noProof/>
                <w:webHidden/>
              </w:rPr>
              <w:tab/>
            </w:r>
            <w:r w:rsidR="00772C21">
              <w:rPr>
                <w:noProof/>
                <w:webHidden/>
              </w:rPr>
              <w:fldChar w:fldCharType="begin"/>
            </w:r>
            <w:r w:rsidR="00772C21">
              <w:rPr>
                <w:noProof/>
                <w:webHidden/>
              </w:rPr>
              <w:instrText xml:space="preserve"> PAGEREF _Toc45720083 \h </w:instrText>
            </w:r>
            <w:r w:rsidR="00772C21">
              <w:rPr>
                <w:noProof/>
                <w:webHidden/>
              </w:rPr>
            </w:r>
            <w:r w:rsidR="00772C21">
              <w:rPr>
                <w:noProof/>
                <w:webHidden/>
              </w:rPr>
              <w:fldChar w:fldCharType="separate"/>
            </w:r>
            <w:r w:rsidR="00D562D1">
              <w:rPr>
                <w:noProof/>
                <w:webHidden/>
              </w:rPr>
              <w:t>49</w:t>
            </w:r>
            <w:r w:rsidR="00772C21">
              <w:rPr>
                <w:noProof/>
                <w:webHidden/>
              </w:rPr>
              <w:fldChar w:fldCharType="end"/>
            </w:r>
          </w:hyperlink>
        </w:p>
        <w:p w14:paraId="149AFF9D" w14:textId="2D9F703C" w:rsidR="00DA394F" w:rsidRDefault="00DA394F">
          <w:r>
            <w:rPr>
              <w:b/>
              <w:bCs/>
            </w:rPr>
            <w:fldChar w:fldCharType="end"/>
          </w:r>
        </w:p>
      </w:sdtContent>
    </w:sdt>
    <w:p w14:paraId="440F4AA2" w14:textId="77777777" w:rsidR="00152493" w:rsidRDefault="00152493" w:rsidP="00DA394F">
      <w:pPr>
        <w:pStyle w:val="Corpodetexto"/>
        <w:spacing w:before="1"/>
        <w:ind w:left="102" w:right="807" w:hanging="102"/>
      </w:pPr>
    </w:p>
    <w:p w14:paraId="20CB9FEE" w14:textId="77777777" w:rsidR="00A0316A" w:rsidRDefault="00A0316A" w:rsidP="00C84D82">
      <w:pPr>
        <w:ind w:firstLine="0"/>
        <w:rPr>
          <w:rStyle w:val="Hyperlink"/>
          <w:noProof/>
        </w:rPr>
      </w:pPr>
    </w:p>
    <w:p w14:paraId="3F41E865" w14:textId="77777777" w:rsidR="00021BEA" w:rsidRDefault="00021BEA" w:rsidP="00DA394F">
      <w:pPr>
        <w:ind w:firstLine="0"/>
        <w:sectPr w:rsidR="00021BEA" w:rsidSect="006005FB">
          <w:headerReference w:type="default" r:id="rId12"/>
          <w:footerReference w:type="default" r:id="rId13"/>
          <w:pgSz w:w="11910" w:h="16840"/>
          <w:pgMar w:top="1701" w:right="1134" w:bottom="1134" w:left="1701" w:header="0" w:footer="0" w:gutter="0"/>
          <w:cols w:space="720"/>
        </w:sectPr>
      </w:pPr>
    </w:p>
    <w:p w14:paraId="4CB833B7" w14:textId="77777777" w:rsidR="00CA6FF6" w:rsidRDefault="00CA6FF6" w:rsidP="00DA394F">
      <w:pPr>
        <w:pStyle w:val="Corpodetexto"/>
        <w:ind w:firstLine="0"/>
        <w:rPr>
          <w:sz w:val="36"/>
        </w:rPr>
      </w:pPr>
    </w:p>
    <w:p w14:paraId="61E145AE" w14:textId="77777777" w:rsidR="00A0316A" w:rsidRDefault="00150B17" w:rsidP="00976AB4">
      <w:pPr>
        <w:pStyle w:val="Ttulo1"/>
        <w:numPr>
          <w:ilvl w:val="0"/>
          <w:numId w:val="7"/>
        </w:numPr>
        <w:spacing w:before="301"/>
      </w:pPr>
      <w:bookmarkStart w:id="1" w:name="_Toc45720052"/>
      <w:r>
        <w:t>OBJETIVOS</w:t>
      </w:r>
      <w:bookmarkEnd w:id="1"/>
    </w:p>
    <w:p w14:paraId="1A3B1B93" w14:textId="77777777" w:rsidR="00A0316A" w:rsidRDefault="00A0316A" w:rsidP="00976AB4">
      <w:pPr>
        <w:pStyle w:val="Corpodetexto"/>
        <w:ind w:firstLine="0"/>
        <w:rPr>
          <w:b/>
          <w:sz w:val="36"/>
        </w:rPr>
      </w:pPr>
    </w:p>
    <w:p w14:paraId="689D9770" w14:textId="77777777" w:rsidR="00A0316A" w:rsidRDefault="00A0316A" w:rsidP="00976AB4">
      <w:pPr>
        <w:pStyle w:val="Corpodetexto"/>
        <w:spacing w:before="2"/>
        <w:ind w:firstLine="0"/>
        <w:rPr>
          <w:b/>
          <w:sz w:val="29"/>
        </w:rPr>
      </w:pPr>
    </w:p>
    <w:p w14:paraId="00C79702" w14:textId="77777777" w:rsidR="00A0316A" w:rsidRPr="00976AB4" w:rsidRDefault="00150B17" w:rsidP="00976AB4">
      <w:pPr>
        <w:pStyle w:val="PargrafodaLista"/>
        <w:numPr>
          <w:ilvl w:val="1"/>
          <w:numId w:val="7"/>
        </w:numPr>
      </w:pPr>
      <w:r w:rsidRPr="00976AB4">
        <w:rPr>
          <w:sz w:val="28"/>
        </w:rPr>
        <w:t>G</w:t>
      </w:r>
      <w:r>
        <w:t>ERAL</w:t>
      </w:r>
    </w:p>
    <w:p w14:paraId="03F8C9BF" w14:textId="77777777" w:rsidR="00A0316A" w:rsidRDefault="00150B17">
      <w:pPr>
        <w:pStyle w:val="Corpodetexto"/>
        <w:spacing w:before="232"/>
        <w:ind w:left="102" w:right="796" w:firstLine="707"/>
      </w:pPr>
      <w:r>
        <w:t xml:space="preserve">Implementar um sistema </w:t>
      </w:r>
      <w:r w:rsidRPr="00332BAC">
        <w:rPr>
          <w:i/>
          <w:iCs/>
        </w:rPr>
        <w:t>web</w:t>
      </w:r>
      <w:r>
        <w:t>/</w:t>
      </w:r>
      <w:r w:rsidRPr="00332BAC">
        <w:rPr>
          <w:i/>
          <w:iCs/>
        </w:rPr>
        <w:t>mobile</w:t>
      </w:r>
      <w:r>
        <w:t xml:space="preserve"> que funcione como um banco virtual “Smart Bank”, operado por aplicativo e página </w:t>
      </w:r>
      <w:r w:rsidRPr="00332BAC">
        <w:rPr>
          <w:i/>
          <w:iCs/>
        </w:rPr>
        <w:t>web</w:t>
      </w:r>
      <w:r>
        <w:t>.</w:t>
      </w:r>
    </w:p>
    <w:p w14:paraId="7A6069B1" w14:textId="77777777" w:rsidR="00A0316A" w:rsidRDefault="00A0316A">
      <w:pPr>
        <w:pStyle w:val="Corpodetexto"/>
        <w:rPr>
          <w:sz w:val="26"/>
        </w:rPr>
      </w:pPr>
    </w:p>
    <w:p w14:paraId="5FC3B7AC" w14:textId="77777777" w:rsidR="00A0316A" w:rsidRPr="00976AB4" w:rsidRDefault="00150B17" w:rsidP="00976AB4">
      <w:pPr>
        <w:pStyle w:val="PargrafodaLista"/>
        <w:numPr>
          <w:ilvl w:val="1"/>
          <w:numId w:val="7"/>
        </w:numPr>
        <w:spacing w:before="151"/>
      </w:pPr>
      <w:r w:rsidRPr="00976AB4">
        <w:rPr>
          <w:sz w:val="28"/>
        </w:rPr>
        <w:t>E</w:t>
      </w:r>
      <w:r>
        <w:t>SPECÍFICOS</w:t>
      </w:r>
    </w:p>
    <w:p w14:paraId="726A328C" w14:textId="77777777" w:rsidR="00A0316A" w:rsidRDefault="00150B17">
      <w:pPr>
        <w:pStyle w:val="PargrafodaLista"/>
        <w:numPr>
          <w:ilvl w:val="0"/>
          <w:numId w:val="1"/>
        </w:numPr>
        <w:tabs>
          <w:tab w:val="left" w:pos="1529"/>
          <w:tab w:val="left" w:pos="1530"/>
        </w:tabs>
        <w:spacing w:before="236"/>
        <w:rPr>
          <w:sz w:val="24"/>
        </w:rPr>
      </w:pPr>
      <w:r>
        <w:rPr>
          <w:sz w:val="24"/>
        </w:rPr>
        <w:t>Desenvolver uma solução</w:t>
      </w:r>
      <w:r>
        <w:rPr>
          <w:spacing w:val="-1"/>
          <w:sz w:val="24"/>
        </w:rPr>
        <w:t xml:space="preserve"> </w:t>
      </w:r>
      <w:r>
        <w:rPr>
          <w:sz w:val="24"/>
        </w:rPr>
        <w:t>interconectada;</w:t>
      </w:r>
    </w:p>
    <w:p w14:paraId="6F2228BB" w14:textId="77777777" w:rsidR="00A0316A" w:rsidRDefault="00150B17">
      <w:pPr>
        <w:pStyle w:val="PargrafodaLista"/>
        <w:numPr>
          <w:ilvl w:val="0"/>
          <w:numId w:val="1"/>
        </w:numPr>
        <w:tabs>
          <w:tab w:val="left" w:pos="1529"/>
          <w:tab w:val="left" w:pos="1530"/>
        </w:tabs>
        <w:rPr>
          <w:sz w:val="24"/>
        </w:rPr>
      </w:pPr>
      <w:r>
        <w:rPr>
          <w:sz w:val="24"/>
        </w:rPr>
        <w:t>Consumir um</w:t>
      </w:r>
      <w:r>
        <w:rPr>
          <w:spacing w:val="-4"/>
          <w:sz w:val="24"/>
        </w:rPr>
        <w:t xml:space="preserve"> </w:t>
      </w:r>
      <w:r w:rsidRPr="00332BAC">
        <w:rPr>
          <w:i/>
          <w:iCs/>
          <w:sz w:val="24"/>
        </w:rPr>
        <w:t>web-service</w:t>
      </w:r>
      <w:r>
        <w:rPr>
          <w:sz w:val="24"/>
        </w:rPr>
        <w:t>;</w:t>
      </w:r>
    </w:p>
    <w:p w14:paraId="0C818227" w14:textId="77777777" w:rsidR="00A0316A" w:rsidRDefault="00150B17">
      <w:pPr>
        <w:pStyle w:val="PargrafodaLista"/>
        <w:numPr>
          <w:ilvl w:val="0"/>
          <w:numId w:val="1"/>
        </w:numPr>
        <w:tabs>
          <w:tab w:val="left" w:pos="1529"/>
          <w:tab w:val="left" w:pos="1530"/>
        </w:tabs>
        <w:spacing w:before="136"/>
        <w:rPr>
          <w:sz w:val="24"/>
        </w:rPr>
      </w:pPr>
      <w:r>
        <w:rPr>
          <w:sz w:val="24"/>
        </w:rPr>
        <w:t>Desenvolver a documentação do</w:t>
      </w:r>
      <w:r>
        <w:rPr>
          <w:spacing w:val="-1"/>
          <w:sz w:val="24"/>
        </w:rPr>
        <w:t xml:space="preserve"> </w:t>
      </w:r>
      <w:r>
        <w:rPr>
          <w:sz w:val="24"/>
        </w:rPr>
        <w:t>projeto;</w:t>
      </w:r>
    </w:p>
    <w:p w14:paraId="5F6ABB27" w14:textId="77777777" w:rsidR="00A0316A" w:rsidRDefault="00150B17">
      <w:pPr>
        <w:pStyle w:val="PargrafodaLista"/>
        <w:numPr>
          <w:ilvl w:val="0"/>
          <w:numId w:val="1"/>
        </w:numPr>
        <w:tabs>
          <w:tab w:val="left" w:pos="1529"/>
          <w:tab w:val="left" w:pos="1530"/>
        </w:tabs>
        <w:spacing w:before="138"/>
        <w:rPr>
          <w:sz w:val="24"/>
        </w:rPr>
      </w:pPr>
      <w:r>
        <w:rPr>
          <w:sz w:val="24"/>
        </w:rPr>
        <w:t xml:space="preserve">Implementar um aplicativo </w:t>
      </w:r>
      <w:r w:rsidRPr="00332BAC">
        <w:rPr>
          <w:i/>
          <w:iCs/>
          <w:spacing w:val="2"/>
          <w:sz w:val="24"/>
        </w:rPr>
        <w:t xml:space="preserve">Web </w:t>
      </w:r>
      <w:r w:rsidRPr="00332BAC">
        <w:rPr>
          <w:i/>
          <w:iCs/>
          <w:sz w:val="24"/>
        </w:rPr>
        <w:t>Front-End</w:t>
      </w:r>
      <w:r>
        <w:rPr>
          <w:sz w:val="24"/>
        </w:rPr>
        <w:t xml:space="preserve"> e</w:t>
      </w:r>
      <w:r>
        <w:rPr>
          <w:spacing w:val="-13"/>
          <w:sz w:val="24"/>
        </w:rPr>
        <w:t xml:space="preserve"> </w:t>
      </w:r>
      <w:r w:rsidRPr="00332BAC">
        <w:rPr>
          <w:i/>
          <w:iCs/>
          <w:sz w:val="24"/>
        </w:rPr>
        <w:t>Back-End</w:t>
      </w:r>
      <w:r>
        <w:rPr>
          <w:sz w:val="24"/>
        </w:rPr>
        <w:t>;</w:t>
      </w:r>
    </w:p>
    <w:p w14:paraId="752DA3BB" w14:textId="346F27DB" w:rsidR="00A0316A" w:rsidRPr="00A92BEC" w:rsidRDefault="00150B17" w:rsidP="00A92BEC">
      <w:pPr>
        <w:pStyle w:val="PargrafodaLista"/>
        <w:numPr>
          <w:ilvl w:val="0"/>
          <w:numId w:val="1"/>
        </w:numPr>
        <w:tabs>
          <w:tab w:val="left" w:pos="1529"/>
          <w:tab w:val="left" w:pos="1530"/>
        </w:tabs>
        <w:rPr>
          <w:sz w:val="24"/>
        </w:rPr>
        <w:sectPr w:rsidR="00A0316A" w:rsidRPr="00A92BEC">
          <w:headerReference w:type="default" r:id="rId14"/>
          <w:footerReference w:type="default" r:id="rId15"/>
          <w:pgSz w:w="11910" w:h="16840"/>
          <w:pgMar w:top="960" w:right="320" w:bottom="980" w:left="1600" w:header="712" w:footer="780" w:gutter="0"/>
          <w:pgNumType w:start="4"/>
          <w:cols w:space="720"/>
        </w:sectPr>
      </w:pPr>
      <w:r>
        <w:rPr>
          <w:sz w:val="24"/>
        </w:rPr>
        <w:t>Implementar um aplicativo</w:t>
      </w:r>
      <w:r>
        <w:rPr>
          <w:spacing w:val="-5"/>
          <w:sz w:val="24"/>
        </w:rPr>
        <w:t xml:space="preserve"> </w:t>
      </w:r>
      <w:r w:rsidRPr="00332BAC">
        <w:rPr>
          <w:i/>
          <w:iCs/>
          <w:sz w:val="24"/>
        </w:rPr>
        <w:t>Mobi</w:t>
      </w:r>
      <w:r w:rsidR="005B6FC2" w:rsidRPr="00332BAC">
        <w:rPr>
          <w:i/>
          <w:iCs/>
          <w:sz w:val="24"/>
        </w:rPr>
        <w:t>l</w:t>
      </w:r>
      <w:r w:rsidR="00CA6FF6" w:rsidRPr="00332BAC">
        <w:rPr>
          <w:i/>
          <w:iCs/>
          <w:sz w:val="24"/>
        </w:rPr>
        <w:t>e</w:t>
      </w:r>
      <w:ins w:id="2" w:author="Rafael Martins Alves" w:date="2020-07-16T16:37:00Z">
        <w:r w:rsidR="008E5ABE">
          <w:rPr>
            <w:sz w:val="24"/>
          </w:rPr>
          <w:t>.</w:t>
        </w:r>
      </w:ins>
      <w:del w:id="3" w:author="Rafael Martins Alves" w:date="2020-07-16T16:37:00Z">
        <w:r w:rsidR="00CA6FF6" w:rsidDel="008E5ABE">
          <w:rPr>
            <w:sz w:val="24"/>
          </w:rPr>
          <w:delText>;</w:delText>
        </w:r>
      </w:del>
    </w:p>
    <w:p w14:paraId="5B2F45BE" w14:textId="77777777" w:rsidR="00A0316A" w:rsidRDefault="00A0316A" w:rsidP="00A92BEC">
      <w:pPr>
        <w:pStyle w:val="Corpodetexto"/>
        <w:ind w:firstLine="0"/>
        <w:rPr>
          <w:sz w:val="20"/>
        </w:rPr>
      </w:pPr>
    </w:p>
    <w:p w14:paraId="703F45BC" w14:textId="0D24C2CB" w:rsidR="00A92BEC" w:rsidRPr="00A92BEC" w:rsidRDefault="00150B17" w:rsidP="00034729">
      <w:pPr>
        <w:pStyle w:val="Ttulo1"/>
        <w:numPr>
          <w:ilvl w:val="0"/>
          <w:numId w:val="7"/>
        </w:numPr>
      </w:pPr>
      <w:bookmarkStart w:id="4" w:name="_Toc45720053"/>
      <w:r>
        <w:t>INTRODUÇÃO</w:t>
      </w:r>
      <w:bookmarkEnd w:id="4"/>
    </w:p>
    <w:p w14:paraId="5F003A71" w14:textId="77777777" w:rsidR="00034729" w:rsidRDefault="00034729" w:rsidP="00034729">
      <w:pPr>
        <w:tabs>
          <w:tab w:val="left" w:pos="8080"/>
        </w:tabs>
        <w:ind w:left="102" w:right="3" w:firstLine="707"/>
        <w:rPr>
          <w:color w:val="000000"/>
          <w:sz w:val="24"/>
          <w:szCs w:val="24"/>
        </w:rPr>
      </w:pPr>
      <w:r>
        <w:rPr>
          <w:color w:val="000000"/>
          <w:sz w:val="24"/>
          <w:szCs w:val="24"/>
        </w:rPr>
        <w:t>No que se refere a disciplina Projetos, os alunos do curso técnico em Desenvolvimento de Sistemas da escola Senai Jaguariúna, devem apresentar um projeto como parte do conceito final para obtenção do título de técnico.</w:t>
      </w:r>
    </w:p>
    <w:p w14:paraId="26CEF411" w14:textId="77777777" w:rsidR="00034729" w:rsidRDefault="00034729" w:rsidP="00034729">
      <w:pPr>
        <w:ind w:left="102" w:right="3" w:firstLine="707"/>
        <w:rPr>
          <w:color w:val="000000"/>
          <w:sz w:val="24"/>
          <w:szCs w:val="24"/>
        </w:rPr>
      </w:pPr>
      <w:r>
        <w:rPr>
          <w:color w:val="000000"/>
          <w:sz w:val="24"/>
          <w:szCs w:val="24"/>
        </w:rPr>
        <w:t xml:space="preserve">O projeto tem como objetivo o desenvolvimento dos alunos que por sua vez terão como obrigatoriedade a </w:t>
      </w:r>
      <w:r>
        <w:rPr>
          <w:sz w:val="24"/>
          <w:szCs w:val="24"/>
        </w:rPr>
        <w:t>utilização</w:t>
      </w:r>
      <w:r>
        <w:rPr>
          <w:color w:val="000000"/>
          <w:sz w:val="24"/>
          <w:szCs w:val="24"/>
        </w:rPr>
        <w:t xml:space="preserve"> das aplicações </w:t>
      </w:r>
      <w:r>
        <w:rPr>
          <w:sz w:val="24"/>
          <w:szCs w:val="24"/>
        </w:rPr>
        <w:t>instruídas</w:t>
      </w:r>
      <w:r>
        <w:rPr>
          <w:color w:val="000000"/>
          <w:sz w:val="24"/>
          <w:szCs w:val="24"/>
        </w:rPr>
        <w:t xml:space="preserve"> pelos professores. </w:t>
      </w:r>
    </w:p>
    <w:p w14:paraId="6C76030B" w14:textId="77777777" w:rsidR="00034729" w:rsidRDefault="00034729" w:rsidP="00034729">
      <w:pPr>
        <w:spacing w:before="1"/>
        <w:ind w:left="102" w:right="3" w:firstLine="707"/>
        <w:rPr>
          <w:color w:val="000000"/>
          <w:sz w:val="24"/>
          <w:szCs w:val="24"/>
        </w:rPr>
      </w:pPr>
      <w:r>
        <w:rPr>
          <w:color w:val="000000"/>
          <w:sz w:val="24"/>
          <w:szCs w:val="24"/>
        </w:rPr>
        <w:t xml:space="preserve">O desenvolvimento do mesmo inclui, fazer a implementação de um aplicativo </w:t>
      </w:r>
      <w:r>
        <w:rPr>
          <w:i/>
          <w:color w:val="000000"/>
          <w:sz w:val="24"/>
          <w:szCs w:val="24"/>
        </w:rPr>
        <w:t>Web Front-End</w:t>
      </w:r>
      <w:r>
        <w:rPr>
          <w:color w:val="000000"/>
          <w:sz w:val="24"/>
          <w:szCs w:val="24"/>
        </w:rPr>
        <w:t xml:space="preserve"> e </w:t>
      </w:r>
      <w:r>
        <w:rPr>
          <w:i/>
          <w:color w:val="000000"/>
          <w:sz w:val="24"/>
          <w:szCs w:val="24"/>
        </w:rPr>
        <w:t>Back-End</w:t>
      </w:r>
      <w:r>
        <w:rPr>
          <w:color w:val="000000"/>
          <w:sz w:val="24"/>
          <w:szCs w:val="24"/>
        </w:rPr>
        <w:t xml:space="preserve">, juntamente com a implementação do aplicativo </w:t>
      </w:r>
      <w:r>
        <w:rPr>
          <w:i/>
          <w:color w:val="000000"/>
          <w:sz w:val="24"/>
          <w:szCs w:val="24"/>
        </w:rPr>
        <w:t>Mobile</w:t>
      </w:r>
      <w:r>
        <w:rPr>
          <w:color w:val="000000"/>
          <w:sz w:val="24"/>
          <w:szCs w:val="24"/>
        </w:rPr>
        <w:t xml:space="preserve">, contemplando as </w:t>
      </w:r>
      <w:r w:rsidRPr="00332BAC">
        <w:rPr>
          <w:i/>
          <w:iCs/>
          <w:color w:val="000000"/>
          <w:sz w:val="24"/>
          <w:szCs w:val="24"/>
        </w:rPr>
        <w:t>stacks</w:t>
      </w:r>
      <w:r>
        <w:rPr>
          <w:color w:val="000000"/>
          <w:sz w:val="24"/>
          <w:szCs w:val="24"/>
        </w:rPr>
        <w:t xml:space="preserve"> estudadas durante o curso.</w:t>
      </w:r>
    </w:p>
    <w:p w14:paraId="065FB928" w14:textId="77777777" w:rsidR="00034729" w:rsidRDefault="00034729" w:rsidP="00034729">
      <w:pPr>
        <w:spacing w:before="1"/>
        <w:ind w:left="102" w:right="3" w:firstLine="707"/>
        <w:rPr>
          <w:sz w:val="24"/>
          <w:szCs w:val="24"/>
        </w:rPr>
      </w:pPr>
      <w:r>
        <w:rPr>
          <w:color w:val="000000"/>
          <w:sz w:val="24"/>
          <w:szCs w:val="24"/>
        </w:rPr>
        <w:t>Os alunos puderam escolher o tema do Trabalho de Conclusão de Curso (TCC), o tema escolhido pelo grupo foi</w:t>
      </w:r>
      <w:r>
        <w:rPr>
          <w:sz w:val="24"/>
          <w:szCs w:val="24"/>
        </w:rPr>
        <w:t xml:space="preserve"> um sistema que gerencia de maneira simples e intuitiva a gestão de frotas de uma empresa que queira adquirir nossos serviços. O sistema proposto veio através de um experiência vivida por um dos alunos do grupo, o mesmo percebeu algumas dificuldades em relação ao bom funcionamento no que diz respeito ao gerenciamento de frotas da empresa na qual trabalha.</w:t>
      </w:r>
    </w:p>
    <w:p w14:paraId="214EE643" w14:textId="0C5017E5" w:rsidR="00034729" w:rsidRDefault="00034729" w:rsidP="00034729">
      <w:pPr>
        <w:spacing w:before="1"/>
        <w:ind w:left="102" w:right="3" w:firstLine="707"/>
        <w:rPr>
          <w:sz w:val="24"/>
          <w:szCs w:val="24"/>
        </w:rPr>
      </w:pPr>
      <w:r>
        <w:rPr>
          <w:sz w:val="24"/>
          <w:szCs w:val="24"/>
        </w:rPr>
        <w:t>Por causa das tais situações recorrentes, a Voiture - Controle de frotas foi criada com o objetivo de simplificar a administração dos veículos das Empresas. Com o aplicativo da Voiture o cliente poderá de maneira remota administrar cada locação pedida pelos funcionários da empresa.</w:t>
      </w:r>
      <w:r w:rsidR="001624D3">
        <w:rPr>
          <w:sz w:val="24"/>
          <w:szCs w:val="24"/>
        </w:rPr>
        <w:t xml:space="preserve"> Podendo ter uma economia de tempo e dinheiro.</w:t>
      </w:r>
    </w:p>
    <w:p w14:paraId="6AE44AB0" w14:textId="7A1B22CE" w:rsidR="00034729" w:rsidRDefault="00034729" w:rsidP="00034729">
      <w:pPr>
        <w:spacing w:before="1"/>
        <w:ind w:left="102" w:right="3" w:firstLine="707"/>
        <w:rPr>
          <w:sz w:val="24"/>
          <w:szCs w:val="24"/>
        </w:rPr>
      </w:pPr>
      <w:r>
        <w:rPr>
          <w:sz w:val="24"/>
          <w:szCs w:val="24"/>
        </w:rPr>
        <w:t>Para simplificar de fato a administração das frotas, utilizamos o código Qr Code, como uma forma de reduzir os gastos da empresa com papéis que são utilizados como ficha para cadastrar os dados dos funcionários que utilizaram um veículo da empresa . O mesmo será inserido no crachá de cada funcionário</w:t>
      </w:r>
      <w:r w:rsidR="007D2999">
        <w:rPr>
          <w:sz w:val="24"/>
          <w:szCs w:val="24"/>
        </w:rPr>
        <w:t>, como também</w:t>
      </w:r>
      <w:r>
        <w:rPr>
          <w:sz w:val="24"/>
          <w:szCs w:val="24"/>
        </w:rPr>
        <w:t xml:space="preserve"> adesivo nos carros</w:t>
      </w:r>
      <w:r w:rsidR="00731377">
        <w:rPr>
          <w:sz w:val="24"/>
          <w:szCs w:val="24"/>
        </w:rPr>
        <w:t>, nesses códigos i</w:t>
      </w:r>
      <w:r>
        <w:rPr>
          <w:sz w:val="24"/>
          <w:szCs w:val="24"/>
        </w:rPr>
        <w:t>rá conter todos os dados que o funcionário e o veículo possui.</w:t>
      </w:r>
      <w:r w:rsidR="001624D3">
        <w:rPr>
          <w:sz w:val="24"/>
          <w:szCs w:val="24"/>
        </w:rPr>
        <w:t xml:space="preserve"> Assim a empresa consegue ser mais organizada e automáticamente ajuda o meio ambiente, trazendo sustentabilidade sem gastos desnecessários com papéis.</w:t>
      </w:r>
    </w:p>
    <w:p w14:paraId="5FD904EF" w14:textId="1FB7C8BF" w:rsidR="00AA40C3" w:rsidRDefault="001624D3" w:rsidP="00452725">
      <w:pPr>
        <w:spacing w:before="1"/>
        <w:ind w:left="102" w:right="3" w:firstLine="707"/>
        <w:rPr>
          <w:sz w:val="24"/>
          <w:szCs w:val="24"/>
        </w:rPr>
      </w:pPr>
      <w:r>
        <w:rPr>
          <w:sz w:val="24"/>
          <w:szCs w:val="24"/>
        </w:rPr>
        <w:t xml:space="preserve">Portanto, no decorrer deste trabalho, iremos ver cada detalhe do projeto Voiture – Controle de Frotas, entendendo como foi criada cada aplicabilidade </w:t>
      </w:r>
      <w:r w:rsidR="00C97B79">
        <w:rPr>
          <w:sz w:val="24"/>
          <w:szCs w:val="24"/>
        </w:rPr>
        <w:t xml:space="preserve">e desenvolvimento do mesmo. Sendo, a construção do banco de dados, </w:t>
      </w:r>
      <w:r w:rsidR="00C97B79" w:rsidRPr="00332BAC">
        <w:rPr>
          <w:i/>
          <w:iCs/>
          <w:sz w:val="24"/>
          <w:szCs w:val="24"/>
        </w:rPr>
        <w:t>Back-End</w:t>
      </w:r>
      <w:r w:rsidR="00C97B79">
        <w:rPr>
          <w:sz w:val="24"/>
          <w:szCs w:val="24"/>
        </w:rPr>
        <w:t xml:space="preserve"> e </w:t>
      </w:r>
      <w:r w:rsidR="00906958">
        <w:rPr>
          <w:sz w:val="24"/>
          <w:szCs w:val="24"/>
        </w:rPr>
        <w:t xml:space="preserve">a </w:t>
      </w:r>
      <w:r w:rsidR="00906958" w:rsidRPr="00906958">
        <w:rPr>
          <w:sz w:val="24"/>
          <w:szCs w:val="24"/>
        </w:rPr>
        <w:t>Interface de Programação de Aplicativos</w:t>
      </w:r>
      <w:r w:rsidR="00332BAC">
        <w:rPr>
          <w:sz w:val="24"/>
          <w:szCs w:val="24"/>
        </w:rPr>
        <w:t xml:space="preserve"> </w:t>
      </w:r>
      <w:r w:rsidR="00906958">
        <w:rPr>
          <w:sz w:val="24"/>
          <w:szCs w:val="24"/>
        </w:rPr>
        <w:t>(</w:t>
      </w:r>
      <w:r w:rsidR="00C97B79">
        <w:rPr>
          <w:sz w:val="24"/>
          <w:szCs w:val="24"/>
        </w:rPr>
        <w:t>API</w:t>
      </w:r>
      <w:r w:rsidR="00906958" w:rsidRPr="00332BAC">
        <w:rPr>
          <w:color w:val="FF0000"/>
          <w:sz w:val="24"/>
          <w:szCs w:val="24"/>
        </w:rPr>
        <w:t xml:space="preserve">, do inglês </w:t>
      </w:r>
      <w:r w:rsidR="00906958" w:rsidRPr="00332BAC">
        <w:rPr>
          <w:i/>
          <w:iCs/>
          <w:color w:val="FF0000"/>
          <w:sz w:val="24"/>
          <w:szCs w:val="24"/>
        </w:rPr>
        <w:t xml:space="preserve">Application Programming </w:t>
      </w:r>
      <w:r w:rsidR="00906958" w:rsidRPr="00D640AA">
        <w:rPr>
          <w:i/>
          <w:iCs/>
          <w:color w:val="FF0000"/>
          <w:sz w:val="24"/>
          <w:szCs w:val="24"/>
        </w:rPr>
        <w:lastRenderedPageBreak/>
        <w:t>Interface</w:t>
      </w:r>
      <w:r w:rsidR="00906958">
        <w:rPr>
          <w:sz w:val="24"/>
          <w:szCs w:val="24"/>
        </w:rPr>
        <w:t>)</w:t>
      </w:r>
      <w:r w:rsidR="00C97B79">
        <w:rPr>
          <w:sz w:val="24"/>
          <w:szCs w:val="24"/>
        </w:rPr>
        <w:t xml:space="preserve"> a implementação do aplicativo </w:t>
      </w:r>
      <w:r w:rsidR="00C97B79" w:rsidRPr="00332BAC">
        <w:rPr>
          <w:i/>
          <w:iCs/>
          <w:sz w:val="24"/>
          <w:szCs w:val="24"/>
        </w:rPr>
        <w:t>Web</w:t>
      </w:r>
      <w:r w:rsidR="00C97B79">
        <w:rPr>
          <w:sz w:val="24"/>
          <w:szCs w:val="24"/>
        </w:rPr>
        <w:t xml:space="preserve"> Front-End e do aplicativo </w:t>
      </w:r>
      <w:r w:rsidR="00C97B79" w:rsidRPr="00332BAC">
        <w:rPr>
          <w:i/>
          <w:iCs/>
          <w:sz w:val="24"/>
          <w:szCs w:val="24"/>
        </w:rPr>
        <w:t>Mobile</w:t>
      </w:r>
      <w:r w:rsidR="00C97B79">
        <w:rPr>
          <w:sz w:val="24"/>
          <w:szCs w:val="24"/>
        </w:rPr>
        <w:t>.</w:t>
      </w:r>
    </w:p>
    <w:p w14:paraId="689D055A" w14:textId="731DA660" w:rsidR="00F8532A" w:rsidRDefault="00F8532A" w:rsidP="00452725">
      <w:pPr>
        <w:spacing w:before="1"/>
        <w:ind w:left="102" w:right="3" w:firstLine="707"/>
        <w:rPr>
          <w:sz w:val="24"/>
          <w:szCs w:val="24"/>
        </w:rPr>
      </w:pPr>
    </w:p>
    <w:p w14:paraId="5384AFA7" w14:textId="4A5A56EC" w:rsidR="00F8532A" w:rsidRDefault="00F8532A" w:rsidP="00452725">
      <w:pPr>
        <w:spacing w:before="1"/>
        <w:ind w:left="102" w:right="3" w:firstLine="707"/>
        <w:rPr>
          <w:ins w:id="5" w:author="Igreja" w:date="2020-07-20T21:20:00Z"/>
          <w:sz w:val="24"/>
          <w:szCs w:val="24"/>
        </w:rPr>
      </w:pPr>
      <w:r>
        <w:rPr>
          <w:sz w:val="24"/>
          <w:szCs w:val="24"/>
        </w:rPr>
        <w:t xml:space="preserve">Os códigos implementados neste trabalho estão disponível separadamente nos seguintes repositórios do GitHub: </w:t>
      </w:r>
    </w:p>
    <w:p w14:paraId="06C56A1D" w14:textId="77777777" w:rsidR="00D640AA" w:rsidRDefault="00D640AA" w:rsidP="00452725">
      <w:pPr>
        <w:spacing w:before="1"/>
        <w:ind w:left="102" w:right="3" w:firstLine="707"/>
        <w:rPr>
          <w:sz w:val="24"/>
          <w:szCs w:val="24"/>
        </w:rPr>
      </w:pPr>
    </w:p>
    <w:p w14:paraId="124BE98A" w14:textId="477BA31F" w:rsidR="00F8532A" w:rsidRPr="00F8532A" w:rsidDel="00F8532A" w:rsidRDefault="00D640AA" w:rsidP="00F8532A">
      <w:pPr>
        <w:spacing w:before="1"/>
        <w:ind w:left="102" w:right="3" w:firstLine="707"/>
        <w:rPr>
          <w:del w:id="6" w:author="Igreja" w:date="2020-07-20T21:15:00Z"/>
          <w:sz w:val="24"/>
          <w:szCs w:val="24"/>
        </w:rPr>
      </w:pPr>
      <w:hyperlink r:id="rId16" w:history="1">
        <w:r w:rsidRPr="00D640AA">
          <w:rPr>
            <w:rStyle w:val="Hyperlink"/>
            <w:sz w:val="24"/>
            <w:szCs w:val="24"/>
          </w:rPr>
          <w:t>- https://github.com/KarinaEuzebio675/ProjetoSenai_WEB_Front-End.git</w:t>
        </w:r>
      </w:hyperlink>
    </w:p>
    <w:p w14:paraId="054B0B8F" w14:textId="77777777" w:rsidR="00F8532A" w:rsidRPr="00F8532A" w:rsidRDefault="00F8532A" w:rsidP="00F8532A">
      <w:pPr>
        <w:spacing w:before="1"/>
        <w:ind w:left="102" w:right="3" w:firstLine="707"/>
        <w:rPr>
          <w:sz w:val="24"/>
          <w:szCs w:val="24"/>
        </w:rPr>
      </w:pPr>
    </w:p>
    <w:p w14:paraId="2B0717CF" w14:textId="1136F5A9" w:rsidR="00F8532A" w:rsidRPr="00F8532A" w:rsidRDefault="00F8532A" w:rsidP="00F8532A">
      <w:pPr>
        <w:spacing w:before="1"/>
        <w:ind w:left="102" w:right="3" w:firstLine="707"/>
        <w:rPr>
          <w:sz w:val="24"/>
          <w:szCs w:val="24"/>
        </w:rPr>
      </w:pPr>
      <w:r>
        <w:rPr>
          <w:sz w:val="24"/>
          <w:szCs w:val="24"/>
        </w:rPr>
        <w:t xml:space="preserve">- </w:t>
      </w:r>
      <w:hyperlink r:id="rId17" w:history="1">
        <w:r w:rsidRPr="00D640AA">
          <w:rPr>
            <w:rStyle w:val="Hyperlink"/>
            <w:sz w:val="24"/>
            <w:szCs w:val="24"/>
          </w:rPr>
          <w:t>https://github.com/JuniorMiksza8/senai-frontend-mobile</w:t>
        </w:r>
      </w:hyperlink>
    </w:p>
    <w:p w14:paraId="4A293624" w14:textId="77777777" w:rsidR="00F8532A" w:rsidRPr="00F8532A" w:rsidRDefault="00F8532A" w:rsidP="00F8532A">
      <w:pPr>
        <w:spacing w:before="1"/>
        <w:ind w:left="102" w:right="3" w:firstLine="707"/>
        <w:rPr>
          <w:sz w:val="24"/>
          <w:szCs w:val="24"/>
        </w:rPr>
      </w:pPr>
    </w:p>
    <w:p w14:paraId="1D15977F" w14:textId="7BAA7097" w:rsidR="00F8532A" w:rsidRDefault="00F8532A" w:rsidP="00F8532A">
      <w:pPr>
        <w:spacing w:before="1"/>
        <w:ind w:right="3"/>
        <w:rPr>
          <w:sz w:val="24"/>
          <w:szCs w:val="24"/>
        </w:rPr>
      </w:pPr>
      <w:r>
        <w:rPr>
          <w:sz w:val="24"/>
          <w:szCs w:val="24"/>
        </w:rPr>
        <w:t xml:space="preserve"> - </w:t>
      </w:r>
      <w:hyperlink r:id="rId18" w:history="1">
        <w:r w:rsidRPr="00D640AA">
          <w:rPr>
            <w:rStyle w:val="Hyperlink"/>
            <w:sz w:val="24"/>
            <w:szCs w:val="24"/>
          </w:rPr>
          <w:t>https://github.com/Anajuliaa09/apitcc</w:t>
        </w:r>
      </w:hyperlink>
    </w:p>
    <w:p w14:paraId="219B486B" w14:textId="506F0E11" w:rsidR="00F8532A" w:rsidRDefault="00F8532A" w:rsidP="00D640AA">
      <w:pPr>
        <w:spacing w:before="1"/>
        <w:ind w:right="3" w:firstLine="0"/>
        <w:rPr>
          <w:sz w:val="24"/>
          <w:szCs w:val="24"/>
        </w:rPr>
      </w:pPr>
    </w:p>
    <w:p w14:paraId="4F7B83F5" w14:textId="215EFD2C" w:rsidR="00F8532A" w:rsidRDefault="00F8532A" w:rsidP="00452725">
      <w:pPr>
        <w:spacing w:before="1"/>
        <w:ind w:left="102" w:right="3" w:firstLine="707"/>
        <w:rPr>
          <w:sz w:val="24"/>
          <w:szCs w:val="24"/>
        </w:rPr>
      </w:pPr>
    </w:p>
    <w:p w14:paraId="54235713" w14:textId="34D42FA9" w:rsidR="00F8532A" w:rsidRDefault="00F8532A" w:rsidP="00452725">
      <w:pPr>
        <w:spacing w:before="1"/>
        <w:ind w:left="102" w:right="3" w:firstLine="707"/>
        <w:rPr>
          <w:sz w:val="24"/>
          <w:szCs w:val="24"/>
        </w:rPr>
      </w:pPr>
    </w:p>
    <w:p w14:paraId="4B352961" w14:textId="3BEECEEE" w:rsidR="00F8532A" w:rsidRDefault="00F8532A" w:rsidP="00452725">
      <w:pPr>
        <w:spacing w:before="1"/>
        <w:ind w:left="102" w:right="3" w:firstLine="707"/>
        <w:rPr>
          <w:sz w:val="24"/>
          <w:szCs w:val="24"/>
        </w:rPr>
      </w:pPr>
    </w:p>
    <w:p w14:paraId="53854C23" w14:textId="4073F0C8" w:rsidR="00F8532A" w:rsidRDefault="00F8532A" w:rsidP="00452725">
      <w:pPr>
        <w:spacing w:before="1"/>
        <w:ind w:left="102" w:right="3" w:firstLine="707"/>
        <w:rPr>
          <w:sz w:val="24"/>
          <w:szCs w:val="24"/>
        </w:rPr>
      </w:pPr>
    </w:p>
    <w:p w14:paraId="3AE901D2" w14:textId="6BABAE41" w:rsidR="00F8532A" w:rsidRDefault="00F8532A" w:rsidP="00452725">
      <w:pPr>
        <w:spacing w:before="1"/>
        <w:ind w:left="102" w:right="3" w:firstLine="707"/>
        <w:rPr>
          <w:sz w:val="24"/>
          <w:szCs w:val="24"/>
        </w:rPr>
      </w:pPr>
    </w:p>
    <w:p w14:paraId="3448DF10" w14:textId="6652524C" w:rsidR="00F8532A" w:rsidRDefault="00F8532A" w:rsidP="00452725">
      <w:pPr>
        <w:spacing w:before="1"/>
        <w:ind w:left="102" w:right="3" w:firstLine="707"/>
        <w:rPr>
          <w:sz w:val="24"/>
          <w:szCs w:val="24"/>
        </w:rPr>
      </w:pPr>
    </w:p>
    <w:p w14:paraId="7F2C0A98" w14:textId="4A29615D" w:rsidR="00F8532A" w:rsidRDefault="00F8532A" w:rsidP="00452725">
      <w:pPr>
        <w:spacing w:before="1"/>
        <w:ind w:left="102" w:right="3" w:firstLine="707"/>
        <w:rPr>
          <w:sz w:val="24"/>
          <w:szCs w:val="24"/>
        </w:rPr>
      </w:pPr>
    </w:p>
    <w:p w14:paraId="3088FE15" w14:textId="53EBA59C" w:rsidR="00F8532A" w:rsidRDefault="00F8532A" w:rsidP="00452725">
      <w:pPr>
        <w:spacing w:before="1"/>
        <w:ind w:left="102" w:right="3" w:firstLine="707"/>
        <w:rPr>
          <w:sz w:val="24"/>
          <w:szCs w:val="24"/>
        </w:rPr>
      </w:pPr>
    </w:p>
    <w:p w14:paraId="123D2F43" w14:textId="213E174D" w:rsidR="00F8532A" w:rsidRDefault="00F8532A" w:rsidP="00452725">
      <w:pPr>
        <w:spacing w:before="1"/>
        <w:ind w:left="102" w:right="3" w:firstLine="707"/>
        <w:rPr>
          <w:sz w:val="24"/>
          <w:szCs w:val="24"/>
        </w:rPr>
      </w:pPr>
    </w:p>
    <w:p w14:paraId="66109A18" w14:textId="1EF1F24F" w:rsidR="00F8532A" w:rsidRDefault="00F8532A" w:rsidP="00452725">
      <w:pPr>
        <w:spacing w:before="1"/>
        <w:ind w:left="102" w:right="3" w:firstLine="707"/>
        <w:rPr>
          <w:sz w:val="24"/>
          <w:szCs w:val="24"/>
        </w:rPr>
      </w:pPr>
    </w:p>
    <w:p w14:paraId="42E98BB4" w14:textId="70310825" w:rsidR="00F8532A" w:rsidRDefault="00F8532A" w:rsidP="00452725">
      <w:pPr>
        <w:spacing w:before="1"/>
        <w:ind w:left="102" w:right="3" w:firstLine="707"/>
        <w:rPr>
          <w:sz w:val="24"/>
          <w:szCs w:val="24"/>
        </w:rPr>
      </w:pPr>
    </w:p>
    <w:p w14:paraId="24126C4E" w14:textId="2CF11BD8" w:rsidR="00F8532A" w:rsidRDefault="00F8532A" w:rsidP="00452725">
      <w:pPr>
        <w:spacing w:before="1"/>
        <w:ind w:left="102" w:right="3" w:firstLine="707"/>
        <w:rPr>
          <w:sz w:val="24"/>
          <w:szCs w:val="24"/>
        </w:rPr>
      </w:pPr>
    </w:p>
    <w:p w14:paraId="38C5F972" w14:textId="7FB822A1" w:rsidR="00F8532A" w:rsidRDefault="00F8532A" w:rsidP="00452725">
      <w:pPr>
        <w:spacing w:before="1"/>
        <w:ind w:left="102" w:right="3" w:firstLine="707"/>
        <w:rPr>
          <w:sz w:val="24"/>
          <w:szCs w:val="24"/>
        </w:rPr>
      </w:pPr>
    </w:p>
    <w:p w14:paraId="56156BEE" w14:textId="0B2904E6" w:rsidR="00F8532A" w:rsidRDefault="00F8532A" w:rsidP="00452725">
      <w:pPr>
        <w:spacing w:before="1"/>
        <w:ind w:left="102" w:right="3" w:firstLine="707"/>
        <w:rPr>
          <w:sz w:val="24"/>
          <w:szCs w:val="24"/>
        </w:rPr>
      </w:pPr>
    </w:p>
    <w:p w14:paraId="3FAD94FE" w14:textId="72759B96" w:rsidR="00F8532A" w:rsidRDefault="00F8532A" w:rsidP="00452725">
      <w:pPr>
        <w:spacing w:before="1"/>
        <w:ind w:left="102" w:right="3" w:firstLine="707"/>
        <w:rPr>
          <w:sz w:val="24"/>
          <w:szCs w:val="24"/>
        </w:rPr>
      </w:pPr>
    </w:p>
    <w:p w14:paraId="24DEAC4A" w14:textId="08B8E355" w:rsidR="00F8532A" w:rsidRDefault="00F8532A" w:rsidP="00452725">
      <w:pPr>
        <w:spacing w:before="1"/>
        <w:ind w:left="102" w:right="3" w:firstLine="707"/>
        <w:rPr>
          <w:sz w:val="24"/>
          <w:szCs w:val="24"/>
        </w:rPr>
      </w:pPr>
    </w:p>
    <w:p w14:paraId="37F5DAFE" w14:textId="5E8B26EB" w:rsidR="00F8532A" w:rsidRDefault="00F8532A" w:rsidP="00452725">
      <w:pPr>
        <w:spacing w:before="1"/>
        <w:ind w:left="102" w:right="3" w:firstLine="707"/>
        <w:rPr>
          <w:sz w:val="24"/>
          <w:szCs w:val="24"/>
        </w:rPr>
      </w:pPr>
    </w:p>
    <w:p w14:paraId="1B60FD1C" w14:textId="32E6C88F" w:rsidR="00F8532A" w:rsidRDefault="00F8532A" w:rsidP="00452725">
      <w:pPr>
        <w:spacing w:before="1"/>
        <w:ind w:left="102" w:right="3" w:firstLine="707"/>
        <w:rPr>
          <w:sz w:val="24"/>
          <w:szCs w:val="24"/>
        </w:rPr>
      </w:pPr>
    </w:p>
    <w:p w14:paraId="1E431B06" w14:textId="0F707074" w:rsidR="00D640AA" w:rsidRDefault="00D640AA" w:rsidP="00452725">
      <w:pPr>
        <w:spacing w:before="1"/>
        <w:ind w:left="102" w:right="3" w:firstLine="707"/>
        <w:rPr>
          <w:sz w:val="24"/>
          <w:szCs w:val="24"/>
        </w:rPr>
      </w:pPr>
    </w:p>
    <w:p w14:paraId="6796B940" w14:textId="1C4DC569" w:rsidR="00D640AA" w:rsidRDefault="00D640AA" w:rsidP="00452725">
      <w:pPr>
        <w:spacing w:before="1"/>
        <w:ind w:left="102" w:right="3" w:firstLine="707"/>
        <w:rPr>
          <w:ins w:id="7" w:author="Igreja" w:date="2020-07-20T21:22:00Z"/>
          <w:sz w:val="24"/>
          <w:szCs w:val="24"/>
        </w:rPr>
      </w:pPr>
    </w:p>
    <w:p w14:paraId="6E9B1BF7" w14:textId="77777777" w:rsidR="00D640AA" w:rsidRDefault="00D640AA" w:rsidP="00452725">
      <w:pPr>
        <w:spacing w:before="1"/>
        <w:ind w:left="102" w:right="3" w:firstLine="707"/>
        <w:rPr>
          <w:sz w:val="24"/>
          <w:szCs w:val="24"/>
        </w:rPr>
      </w:pPr>
    </w:p>
    <w:p w14:paraId="1740B7E8" w14:textId="77777777" w:rsidR="00F8532A" w:rsidRPr="00452725" w:rsidRDefault="00F8532A" w:rsidP="00D640AA">
      <w:pPr>
        <w:spacing w:before="1"/>
        <w:ind w:right="3"/>
        <w:rPr>
          <w:color w:val="000000"/>
          <w:sz w:val="24"/>
          <w:szCs w:val="24"/>
          <w:lang w:val="pt-BR"/>
        </w:rPr>
      </w:pPr>
    </w:p>
    <w:p w14:paraId="15D9F594" w14:textId="6A6D6B56" w:rsidR="00034729" w:rsidRDefault="00034729" w:rsidP="00976AB4">
      <w:pPr>
        <w:pStyle w:val="Ttulo1"/>
        <w:numPr>
          <w:ilvl w:val="0"/>
          <w:numId w:val="7"/>
        </w:numPr>
      </w:pPr>
      <w:bookmarkStart w:id="8" w:name="_Toc45720054"/>
      <w:r>
        <w:t>CRONOGRAMA</w:t>
      </w:r>
      <w:bookmarkEnd w:id="8"/>
    </w:p>
    <w:p w14:paraId="02BBACB8" w14:textId="5386D32D" w:rsidR="002C1D70" w:rsidRDefault="00452725" w:rsidP="00452725">
      <w:pPr>
        <w:pStyle w:val="Corpodetexto"/>
        <w:ind w:hanging="1134"/>
      </w:pPr>
      <w:r w:rsidRPr="00452725">
        <w:rPr>
          <w:noProof/>
        </w:rPr>
        <w:drawing>
          <wp:inline distT="0" distB="0" distL="0" distR="0" wp14:anchorId="5BC1C7CE" wp14:editId="6456675E">
            <wp:extent cx="6902921" cy="1658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86882" cy="1679161"/>
                    </a:xfrm>
                    <a:prstGeom prst="rect">
                      <a:avLst/>
                    </a:prstGeom>
                    <a:noFill/>
                    <a:ln>
                      <a:noFill/>
                    </a:ln>
                  </pic:spPr>
                </pic:pic>
              </a:graphicData>
            </a:graphic>
          </wp:inline>
        </w:drawing>
      </w:r>
    </w:p>
    <w:p w14:paraId="7B186E17" w14:textId="73445406" w:rsidR="002C1D70" w:rsidRDefault="002C1D70" w:rsidP="00452725">
      <w:pPr>
        <w:pStyle w:val="Corpodetexto"/>
      </w:pPr>
    </w:p>
    <w:p w14:paraId="1F586B22" w14:textId="1E12C20F" w:rsidR="002C1D70" w:rsidRDefault="002C1D70" w:rsidP="00452725">
      <w:pPr>
        <w:pStyle w:val="Corpodetexto"/>
      </w:pPr>
    </w:p>
    <w:p w14:paraId="50AB7099" w14:textId="5C0B6B6E" w:rsidR="002C1D70" w:rsidRDefault="002C1D70" w:rsidP="00452725">
      <w:pPr>
        <w:pStyle w:val="Corpodetexto"/>
      </w:pPr>
    </w:p>
    <w:p w14:paraId="3D255099" w14:textId="5B91DE2A" w:rsidR="002C1D70" w:rsidRDefault="002C1D70" w:rsidP="00452725">
      <w:pPr>
        <w:pStyle w:val="Corpodetexto"/>
      </w:pPr>
    </w:p>
    <w:p w14:paraId="0604D045" w14:textId="01B6A6D6" w:rsidR="002C1D70" w:rsidRDefault="002C1D70" w:rsidP="00452725">
      <w:pPr>
        <w:pStyle w:val="Corpodetexto"/>
      </w:pPr>
    </w:p>
    <w:p w14:paraId="572B02F5" w14:textId="281D5915" w:rsidR="002C1D70" w:rsidRDefault="002C1D70" w:rsidP="00452725">
      <w:pPr>
        <w:pStyle w:val="Corpodetexto"/>
      </w:pPr>
    </w:p>
    <w:p w14:paraId="08EF5093" w14:textId="5FF2D7FD" w:rsidR="002C1D70" w:rsidRDefault="002C1D70" w:rsidP="00452725">
      <w:pPr>
        <w:pStyle w:val="Corpodetexto"/>
      </w:pPr>
    </w:p>
    <w:p w14:paraId="0254F4C8" w14:textId="103F5767" w:rsidR="002C1D70" w:rsidRDefault="002C1D70" w:rsidP="00452725">
      <w:pPr>
        <w:pStyle w:val="Corpodetexto"/>
      </w:pPr>
    </w:p>
    <w:p w14:paraId="6908CD7B" w14:textId="11BFC7F8" w:rsidR="002C1D70" w:rsidRDefault="002C1D70" w:rsidP="00452725">
      <w:pPr>
        <w:pStyle w:val="Corpodetexto"/>
      </w:pPr>
    </w:p>
    <w:p w14:paraId="0567383C" w14:textId="63E4FFAE" w:rsidR="002C1D70" w:rsidRDefault="002C1D70" w:rsidP="00452725">
      <w:pPr>
        <w:pStyle w:val="Corpodetexto"/>
      </w:pPr>
    </w:p>
    <w:p w14:paraId="6331A4A7" w14:textId="028690D5" w:rsidR="002C1D70" w:rsidRDefault="002C1D70" w:rsidP="00452725">
      <w:pPr>
        <w:pStyle w:val="Corpodetexto"/>
      </w:pPr>
    </w:p>
    <w:p w14:paraId="7F6F0002" w14:textId="60605B9E" w:rsidR="002C1D70" w:rsidRDefault="002C1D70" w:rsidP="00452725">
      <w:pPr>
        <w:pStyle w:val="Corpodetexto"/>
      </w:pPr>
    </w:p>
    <w:p w14:paraId="6BA795C9" w14:textId="172A349C" w:rsidR="002C1D70" w:rsidRDefault="002C1D70" w:rsidP="00452725">
      <w:pPr>
        <w:pStyle w:val="Corpodetexto"/>
      </w:pPr>
    </w:p>
    <w:p w14:paraId="4931106D" w14:textId="35DC6EEC" w:rsidR="002C1D70" w:rsidRDefault="002C1D70" w:rsidP="00452725">
      <w:pPr>
        <w:pStyle w:val="Corpodetexto"/>
      </w:pPr>
    </w:p>
    <w:p w14:paraId="64981AD7" w14:textId="3A4A9268" w:rsidR="00452725" w:rsidRDefault="00452725" w:rsidP="00452725">
      <w:pPr>
        <w:pStyle w:val="Corpodetexto"/>
      </w:pPr>
    </w:p>
    <w:p w14:paraId="59DF73A0" w14:textId="6C63A4C7" w:rsidR="00452725" w:rsidRDefault="00452725" w:rsidP="00452725">
      <w:pPr>
        <w:pStyle w:val="Corpodetexto"/>
      </w:pPr>
    </w:p>
    <w:p w14:paraId="45B55676" w14:textId="58C2C38F" w:rsidR="00452725" w:rsidRDefault="00452725" w:rsidP="00452725">
      <w:pPr>
        <w:pStyle w:val="Corpodetexto"/>
      </w:pPr>
    </w:p>
    <w:p w14:paraId="42D524DC" w14:textId="05F3D295" w:rsidR="00452725" w:rsidRDefault="00452725" w:rsidP="00452725">
      <w:pPr>
        <w:pStyle w:val="Corpodetexto"/>
      </w:pPr>
    </w:p>
    <w:p w14:paraId="75E25C9E" w14:textId="080805F9" w:rsidR="00452725" w:rsidRDefault="00452725" w:rsidP="00452725">
      <w:pPr>
        <w:pStyle w:val="Corpodetexto"/>
      </w:pPr>
    </w:p>
    <w:p w14:paraId="36D9DC94" w14:textId="5EEFD94E" w:rsidR="00452725" w:rsidRDefault="00452725" w:rsidP="00452725">
      <w:pPr>
        <w:pStyle w:val="Corpodetexto"/>
      </w:pPr>
    </w:p>
    <w:p w14:paraId="32706060" w14:textId="1C2E10F4" w:rsidR="00452725" w:rsidRDefault="00452725" w:rsidP="00452725">
      <w:pPr>
        <w:pStyle w:val="Corpodetexto"/>
      </w:pPr>
    </w:p>
    <w:p w14:paraId="2E4D1E75" w14:textId="5F9642B9" w:rsidR="00452725" w:rsidRDefault="00452725" w:rsidP="00452725">
      <w:pPr>
        <w:pStyle w:val="Corpodetexto"/>
      </w:pPr>
    </w:p>
    <w:p w14:paraId="228A9358" w14:textId="39434C2B" w:rsidR="00452725" w:rsidRDefault="00452725" w:rsidP="00452725">
      <w:pPr>
        <w:pStyle w:val="Corpodetexto"/>
      </w:pPr>
    </w:p>
    <w:p w14:paraId="65CDE61C" w14:textId="2701ADDE" w:rsidR="00452725" w:rsidRDefault="00452725" w:rsidP="00452725">
      <w:pPr>
        <w:pStyle w:val="Corpodetexto"/>
      </w:pPr>
    </w:p>
    <w:p w14:paraId="2079A326" w14:textId="77777777" w:rsidR="002C1D70" w:rsidRDefault="002C1D70" w:rsidP="00452725">
      <w:pPr>
        <w:pStyle w:val="Ttulo1"/>
        <w:ind w:left="0" w:firstLine="0"/>
      </w:pPr>
    </w:p>
    <w:p w14:paraId="5E8DACB2" w14:textId="59DF6689" w:rsidR="00EE734A" w:rsidRDefault="00150B17" w:rsidP="002C1D70">
      <w:pPr>
        <w:pStyle w:val="Ttulo1"/>
        <w:numPr>
          <w:ilvl w:val="0"/>
          <w:numId w:val="7"/>
        </w:numPr>
      </w:pPr>
      <w:bookmarkStart w:id="9" w:name="_Toc45720055"/>
      <w:r>
        <w:t>TAP (TERMO DE ABERTURA DO PROJETO)</w:t>
      </w:r>
      <w:bookmarkEnd w:id="9"/>
    </w:p>
    <w:p w14:paraId="7C271BC0" w14:textId="77777777" w:rsidR="001D08DD" w:rsidRPr="00345C7D" w:rsidRDefault="001D08DD" w:rsidP="001D08DD">
      <w:r w:rsidRPr="0013419C">
        <w:rPr>
          <w:b/>
        </w:rPr>
        <w:t>Título do Projeto ou Resumo do Objetivo</w:t>
      </w:r>
      <w:r>
        <w:t>:</w:t>
      </w:r>
    </w:p>
    <w:p w14:paraId="036094F5" w14:textId="546B9F87" w:rsidR="001D08DD" w:rsidRDefault="001D08DD" w:rsidP="001D08DD">
      <w:pPr>
        <w:spacing w:after="164"/>
        <w:ind w:left="-5" w:right="43"/>
      </w:pPr>
      <w:r>
        <w:t xml:space="preserve"> Desenvolvimento de uma so</w:t>
      </w:r>
      <w:r w:rsidR="00985328">
        <w:t>lução tecnológi</w:t>
      </w:r>
      <w:r w:rsidR="008B5176">
        <w:t xml:space="preserve">ca, na qual, atendemos as necessidades de nossos clientes com </w:t>
      </w:r>
      <w:r w:rsidR="00034729">
        <w:t>facilidade e economia</w:t>
      </w:r>
      <w:r w:rsidR="008B5176">
        <w:t>, atráves do</w:t>
      </w:r>
      <w:r w:rsidR="00985328">
        <w:t xml:space="preserve"> nosso aplicativo </w:t>
      </w:r>
      <w:r w:rsidR="00034729">
        <w:t>Voiture</w:t>
      </w:r>
      <w:r w:rsidR="00985328">
        <w:t xml:space="preserve">. </w:t>
      </w:r>
      <w:r>
        <w:t xml:space="preserve"> </w:t>
      </w:r>
    </w:p>
    <w:p w14:paraId="2B3F2664" w14:textId="77777777" w:rsidR="001D08DD" w:rsidRDefault="001D08DD" w:rsidP="001D08DD">
      <w:pPr>
        <w:ind w:left="-15" w:right="43"/>
      </w:pPr>
      <w:r>
        <w:rPr>
          <w:b/>
        </w:rPr>
        <w:t>P</w:t>
      </w:r>
      <w:r w:rsidRPr="0013419C">
        <w:rPr>
          <w:b/>
        </w:rPr>
        <w:t>atrocinadores</w:t>
      </w:r>
      <w:r>
        <w:rPr>
          <w:b/>
        </w:rPr>
        <w:t>:</w:t>
      </w:r>
    </w:p>
    <w:p w14:paraId="30B08453" w14:textId="0CDFFCC6" w:rsidR="001D08DD" w:rsidRDefault="001D08DD" w:rsidP="001D08DD">
      <w:pPr>
        <w:ind w:left="-15" w:right="43"/>
      </w:pPr>
      <w:r>
        <w:t xml:space="preserve">Nossos professores Reenye Alexandre de Lima, Wellington Fabio de Oliveira Martins e Rafael </w:t>
      </w:r>
      <w:r w:rsidR="00034729">
        <w:t xml:space="preserve">Alves Martins </w:t>
      </w:r>
      <w:r>
        <w:t>que também nos ajudaram no desenvolvimento do projeto.</w:t>
      </w:r>
    </w:p>
    <w:p w14:paraId="7ED12E41" w14:textId="77777777" w:rsidR="001D08DD" w:rsidRDefault="001D08DD" w:rsidP="001D08DD">
      <w:pPr>
        <w:ind w:left="-15" w:right="43" w:firstLine="708"/>
      </w:pPr>
    </w:p>
    <w:tbl>
      <w:tblPr>
        <w:tblStyle w:val="1"/>
        <w:tblW w:w="9054"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05"/>
        <w:gridCol w:w="4649"/>
      </w:tblGrid>
      <w:tr w:rsidR="001D08DD" w14:paraId="22B71C5A" w14:textId="77777777" w:rsidTr="00EE734A">
        <w:trPr>
          <w:trHeight w:val="4079"/>
        </w:trPr>
        <w:tc>
          <w:tcPr>
            <w:tcW w:w="4405" w:type="dxa"/>
            <w:vAlign w:val="center"/>
          </w:tcPr>
          <w:p w14:paraId="39E8661B" w14:textId="77777777" w:rsidR="001D08DD" w:rsidRDefault="001D08DD" w:rsidP="0034752C">
            <w:pPr>
              <w:ind w:left="0" w:right="43"/>
            </w:pPr>
          </w:p>
          <w:p w14:paraId="23A1E244" w14:textId="77777777" w:rsidR="001D08DD" w:rsidRDefault="001D08DD" w:rsidP="002E765B">
            <w:pPr>
              <w:ind w:left="0" w:right="43" w:firstLine="0"/>
              <w:jc w:val="center"/>
            </w:pPr>
            <w:r>
              <w:t>Desenvolvedores</w:t>
            </w:r>
          </w:p>
          <w:p w14:paraId="147216FC" w14:textId="77777777" w:rsidR="001D08DD" w:rsidRDefault="001D08DD" w:rsidP="002E765B">
            <w:pPr>
              <w:ind w:left="0" w:right="43" w:firstLine="0"/>
              <w:jc w:val="center"/>
            </w:pPr>
            <w:r>
              <w:t>RH</w:t>
            </w:r>
          </w:p>
          <w:p w14:paraId="77E87193" w14:textId="77777777" w:rsidR="001D08DD" w:rsidRDefault="001D08DD" w:rsidP="002E765B">
            <w:pPr>
              <w:ind w:left="0" w:right="43" w:firstLine="0"/>
              <w:jc w:val="center"/>
            </w:pPr>
            <w:r w:rsidRPr="00D74899">
              <w:rPr>
                <w:sz w:val="20"/>
              </w:rPr>
              <w:t>(Recursos Humanos)</w:t>
            </w:r>
          </w:p>
        </w:tc>
        <w:tc>
          <w:tcPr>
            <w:tcW w:w="4649" w:type="dxa"/>
            <w:vAlign w:val="center"/>
          </w:tcPr>
          <w:p w14:paraId="2B59FECD" w14:textId="77777777" w:rsidR="001D08DD" w:rsidRDefault="001D08DD" w:rsidP="0034752C">
            <w:pPr>
              <w:spacing w:after="117" w:line="259" w:lineRule="auto"/>
              <w:ind w:left="64" w:right="0"/>
              <w:jc w:val="center"/>
            </w:pPr>
          </w:p>
          <w:p w14:paraId="3690D59D" w14:textId="77777777" w:rsidR="001D08DD" w:rsidRDefault="001D08DD" w:rsidP="00EE734A">
            <w:pPr>
              <w:spacing w:after="116" w:line="259" w:lineRule="auto"/>
              <w:ind w:right="714"/>
              <w:jc w:val="left"/>
            </w:pPr>
            <w:r>
              <w:t>Ana Julia Massaro</w:t>
            </w:r>
          </w:p>
          <w:p w14:paraId="6D5FCB63" w14:textId="77777777" w:rsidR="002E765B" w:rsidRDefault="002E765B" w:rsidP="002E765B">
            <w:pPr>
              <w:spacing w:after="116" w:line="259" w:lineRule="auto"/>
              <w:ind w:right="2625"/>
              <w:jc w:val="left"/>
            </w:pPr>
          </w:p>
          <w:p w14:paraId="0F0A8FA0" w14:textId="77777777" w:rsidR="001D08DD" w:rsidRDefault="001D08DD" w:rsidP="00EE734A">
            <w:pPr>
              <w:spacing w:after="116" w:line="259" w:lineRule="auto"/>
              <w:ind w:right="856"/>
              <w:jc w:val="left"/>
            </w:pPr>
            <w:r>
              <w:t>José Junior Miksza</w:t>
            </w:r>
          </w:p>
          <w:p w14:paraId="2334ADF1" w14:textId="77777777" w:rsidR="002E765B" w:rsidRDefault="002E765B" w:rsidP="0034752C">
            <w:pPr>
              <w:spacing w:after="116" w:line="259" w:lineRule="auto"/>
              <w:ind w:right="2988"/>
              <w:jc w:val="left"/>
            </w:pPr>
          </w:p>
          <w:p w14:paraId="3701AE99" w14:textId="77777777" w:rsidR="001D08DD" w:rsidRDefault="001D08DD" w:rsidP="002E765B">
            <w:pPr>
              <w:spacing w:after="116" w:line="259" w:lineRule="auto"/>
              <w:ind w:left="0" w:right="233" w:firstLine="743"/>
              <w:jc w:val="left"/>
            </w:pPr>
            <w:r>
              <w:t>Karina Gomes Euzébio</w:t>
            </w:r>
          </w:p>
          <w:p w14:paraId="5693F853" w14:textId="77777777" w:rsidR="001D08DD" w:rsidRDefault="001D08DD" w:rsidP="0034752C">
            <w:pPr>
              <w:spacing w:after="116" w:line="259" w:lineRule="auto"/>
              <w:ind w:right="3120"/>
              <w:jc w:val="left"/>
            </w:pPr>
          </w:p>
          <w:p w14:paraId="05AA72B4" w14:textId="77777777" w:rsidR="001D08DD" w:rsidRDefault="001D08DD" w:rsidP="00EE734A">
            <w:pPr>
              <w:tabs>
                <w:tab w:val="left" w:pos="2727"/>
              </w:tabs>
              <w:spacing w:after="116" w:line="259" w:lineRule="auto"/>
              <w:ind w:left="0" w:right="431"/>
              <w:jc w:val="left"/>
            </w:pPr>
            <w:r>
              <w:t>Marcus Vinicius Fernandes</w:t>
            </w:r>
          </w:p>
          <w:p w14:paraId="76FF221A" w14:textId="77777777" w:rsidR="001D08DD" w:rsidRDefault="001D08DD" w:rsidP="0034752C">
            <w:pPr>
              <w:spacing w:after="116" w:line="259" w:lineRule="auto"/>
              <w:ind w:right="3145"/>
              <w:jc w:val="left"/>
            </w:pPr>
          </w:p>
          <w:p w14:paraId="34CC40EC" w14:textId="77777777" w:rsidR="001D08DD" w:rsidRDefault="001D08DD" w:rsidP="00EE734A">
            <w:pPr>
              <w:spacing w:after="116" w:line="259" w:lineRule="auto"/>
              <w:ind w:right="572"/>
              <w:jc w:val="left"/>
            </w:pPr>
            <w:r>
              <w:t>Ygo Frank Custódio Silva</w:t>
            </w:r>
          </w:p>
          <w:p w14:paraId="1AE372C8" w14:textId="77777777" w:rsidR="001D08DD" w:rsidRDefault="001D08DD" w:rsidP="0034752C">
            <w:pPr>
              <w:ind w:left="0" w:right="43"/>
            </w:pPr>
          </w:p>
        </w:tc>
      </w:tr>
      <w:tr w:rsidR="001D08DD" w14:paraId="74CF3B17" w14:textId="77777777" w:rsidTr="00EE734A">
        <w:trPr>
          <w:trHeight w:val="374"/>
        </w:trPr>
        <w:tc>
          <w:tcPr>
            <w:tcW w:w="4405" w:type="dxa"/>
            <w:vAlign w:val="center"/>
          </w:tcPr>
          <w:p w14:paraId="65C77D4A" w14:textId="77777777" w:rsidR="001D08DD" w:rsidRDefault="002E765B" w:rsidP="00C93DD1">
            <w:pPr>
              <w:tabs>
                <w:tab w:val="left" w:pos="1716"/>
              </w:tabs>
              <w:ind w:left="299" w:right="175" w:hanging="142"/>
            </w:pPr>
            <w:r>
              <w:t xml:space="preserve">Gerente de </w:t>
            </w:r>
            <w:r w:rsidR="001D08DD">
              <w:t>Projeto</w:t>
            </w:r>
          </w:p>
        </w:tc>
        <w:tc>
          <w:tcPr>
            <w:tcW w:w="4649" w:type="dxa"/>
            <w:vAlign w:val="center"/>
          </w:tcPr>
          <w:p w14:paraId="311E5C7F" w14:textId="77777777" w:rsidR="001D08DD" w:rsidRDefault="001D08DD" w:rsidP="00C93DD1">
            <w:pPr>
              <w:tabs>
                <w:tab w:val="left" w:pos="1451"/>
              </w:tabs>
              <w:spacing w:after="116" w:line="259" w:lineRule="auto"/>
              <w:ind w:left="0" w:right="1593"/>
            </w:pPr>
            <w:r>
              <w:t>Ana Julia Massaro</w:t>
            </w:r>
          </w:p>
        </w:tc>
      </w:tr>
      <w:tr w:rsidR="001D08DD" w14:paraId="5119DE20" w14:textId="77777777" w:rsidTr="00EE734A">
        <w:trPr>
          <w:trHeight w:val="379"/>
        </w:trPr>
        <w:tc>
          <w:tcPr>
            <w:tcW w:w="4405" w:type="dxa"/>
            <w:vAlign w:val="center"/>
          </w:tcPr>
          <w:p w14:paraId="4D1AE215" w14:textId="77777777" w:rsidR="001D08DD" w:rsidRDefault="001D08DD" w:rsidP="002E765B">
            <w:pPr>
              <w:ind w:left="0" w:right="43" w:firstLine="157"/>
            </w:pPr>
            <w:r>
              <w:t>Patrocinador</w:t>
            </w:r>
          </w:p>
        </w:tc>
        <w:tc>
          <w:tcPr>
            <w:tcW w:w="4649" w:type="dxa"/>
            <w:vAlign w:val="center"/>
          </w:tcPr>
          <w:p w14:paraId="1B601BDE" w14:textId="77777777" w:rsidR="001D08DD" w:rsidRDefault="001D08DD" w:rsidP="0034752C">
            <w:pPr>
              <w:ind w:left="0" w:right="43"/>
            </w:pPr>
            <w:r>
              <w:t>Wellington, Reenye e Rafael</w:t>
            </w:r>
          </w:p>
        </w:tc>
      </w:tr>
      <w:tr w:rsidR="001D08DD" w14:paraId="23234D7A" w14:textId="77777777" w:rsidTr="00EE734A">
        <w:trPr>
          <w:trHeight w:val="371"/>
        </w:trPr>
        <w:tc>
          <w:tcPr>
            <w:tcW w:w="4405" w:type="dxa"/>
            <w:vAlign w:val="center"/>
          </w:tcPr>
          <w:p w14:paraId="686B6097" w14:textId="77777777" w:rsidR="001D08DD" w:rsidRDefault="001D08DD" w:rsidP="002E765B">
            <w:pPr>
              <w:ind w:left="0" w:right="43" w:firstLine="157"/>
            </w:pPr>
            <w:r>
              <w:t>Cliente</w:t>
            </w:r>
          </w:p>
        </w:tc>
        <w:tc>
          <w:tcPr>
            <w:tcW w:w="4649" w:type="dxa"/>
            <w:vAlign w:val="center"/>
          </w:tcPr>
          <w:p w14:paraId="7A65816E" w14:textId="77777777" w:rsidR="001D08DD" w:rsidRDefault="001D08DD" w:rsidP="0034752C">
            <w:pPr>
              <w:ind w:left="0" w:right="43"/>
            </w:pPr>
            <w:r>
              <w:t>Escola Senai Jaguariuna</w:t>
            </w:r>
          </w:p>
        </w:tc>
      </w:tr>
      <w:tr w:rsidR="001D08DD" w14:paraId="04EA53AF" w14:textId="77777777" w:rsidTr="00EE734A">
        <w:trPr>
          <w:trHeight w:val="519"/>
        </w:trPr>
        <w:tc>
          <w:tcPr>
            <w:tcW w:w="4405" w:type="dxa"/>
            <w:vAlign w:val="center"/>
          </w:tcPr>
          <w:p w14:paraId="1C60062F" w14:textId="77777777" w:rsidR="001D08DD" w:rsidRDefault="00AE459D" w:rsidP="00C93DD1">
            <w:pPr>
              <w:tabs>
                <w:tab w:val="left" w:pos="582"/>
              </w:tabs>
              <w:ind w:left="0" w:right="175" w:firstLine="157"/>
            </w:pPr>
            <w:r>
              <w:t>Prazo ou data de entrega do Projeto.</w:t>
            </w:r>
          </w:p>
        </w:tc>
        <w:tc>
          <w:tcPr>
            <w:tcW w:w="4649" w:type="dxa"/>
            <w:vAlign w:val="center"/>
          </w:tcPr>
          <w:p w14:paraId="2AD9E9C7" w14:textId="6338B719" w:rsidR="001D08DD" w:rsidRPr="00D74899" w:rsidRDefault="00034729" w:rsidP="00C93DD1">
            <w:pPr>
              <w:ind w:left="0" w:right="43" w:firstLine="0"/>
              <w:jc w:val="center"/>
              <w:rPr>
                <w:b/>
              </w:rPr>
            </w:pPr>
            <w:r>
              <w:rPr>
                <w:b/>
              </w:rPr>
              <w:t>17</w:t>
            </w:r>
            <w:r w:rsidR="001D08DD">
              <w:rPr>
                <w:b/>
              </w:rPr>
              <w:t>/</w:t>
            </w:r>
            <w:r>
              <w:rPr>
                <w:b/>
              </w:rPr>
              <w:t>07</w:t>
            </w:r>
            <w:r w:rsidR="001D08DD">
              <w:rPr>
                <w:b/>
              </w:rPr>
              <w:t>/2020</w:t>
            </w:r>
          </w:p>
        </w:tc>
      </w:tr>
    </w:tbl>
    <w:p w14:paraId="2C9912A1" w14:textId="77777777" w:rsidR="001D08DD" w:rsidRDefault="001D08DD" w:rsidP="001D08DD">
      <w:pPr>
        <w:ind w:left="-15" w:right="43" w:firstLine="708"/>
      </w:pPr>
      <w:r>
        <w:t xml:space="preserve"> </w:t>
      </w:r>
      <w:r>
        <w:tab/>
        <w:t xml:space="preserve"> </w:t>
      </w:r>
    </w:p>
    <w:tbl>
      <w:tblPr>
        <w:tblStyle w:val="Tabelacomgrade"/>
        <w:tblW w:w="9096" w:type="dxa"/>
        <w:tblInd w:w="-15" w:type="dxa"/>
        <w:tblLook w:val="04A0" w:firstRow="1" w:lastRow="0" w:firstColumn="1" w:lastColumn="0" w:noHBand="0" w:noVBand="1"/>
      </w:tblPr>
      <w:tblGrid>
        <w:gridCol w:w="2347"/>
        <w:gridCol w:w="6749"/>
      </w:tblGrid>
      <w:tr w:rsidR="001D08DD" w14:paraId="30E1D401" w14:textId="77777777" w:rsidTr="00EE734A">
        <w:trPr>
          <w:trHeight w:val="585"/>
        </w:trPr>
        <w:tc>
          <w:tcPr>
            <w:tcW w:w="9096" w:type="dxa"/>
            <w:gridSpan w:val="2"/>
          </w:tcPr>
          <w:p w14:paraId="076C6ADB" w14:textId="77777777" w:rsidR="001D08DD" w:rsidRDefault="001D08DD" w:rsidP="0034752C">
            <w:pPr>
              <w:ind w:left="0" w:right="43"/>
            </w:pPr>
          </w:p>
          <w:p w14:paraId="654C0828" w14:textId="77777777" w:rsidR="001D08DD" w:rsidRDefault="001D08DD" w:rsidP="00C93DD1">
            <w:pPr>
              <w:ind w:left="0" w:right="43" w:firstLine="157"/>
            </w:pPr>
            <w:r>
              <w:t>Local ______________________________</w:t>
            </w:r>
            <w:r w:rsidR="00C93DD1">
              <w:t>__  Data: ______/_______/_______</w:t>
            </w:r>
          </w:p>
        </w:tc>
      </w:tr>
      <w:tr w:rsidR="001D08DD" w14:paraId="0B474A95" w14:textId="77777777" w:rsidTr="00C93DD1">
        <w:trPr>
          <w:trHeight w:val="455"/>
        </w:trPr>
        <w:tc>
          <w:tcPr>
            <w:tcW w:w="2347" w:type="dxa"/>
          </w:tcPr>
          <w:p w14:paraId="628EEC4C" w14:textId="77777777" w:rsidR="001D08DD" w:rsidRDefault="001D08DD" w:rsidP="00C93DD1">
            <w:pPr>
              <w:ind w:left="0" w:right="43" w:firstLine="157"/>
            </w:pPr>
            <w:r>
              <w:t>Patrocinador</w:t>
            </w:r>
          </w:p>
        </w:tc>
        <w:tc>
          <w:tcPr>
            <w:tcW w:w="6749" w:type="dxa"/>
          </w:tcPr>
          <w:p w14:paraId="200C19D2" w14:textId="77777777" w:rsidR="001D08DD" w:rsidRDefault="001D08DD" w:rsidP="0034752C">
            <w:pPr>
              <w:ind w:left="0" w:right="43"/>
            </w:pPr>
            <w:r>
              <w:t>Ass:</w:t>
            </w:r>
          </w:p>
        </w:tc>
      </w:tr>
      <w:tr w:rsidR="001D08DD" w14:paraId="7AC3A9FD" w14:textId="77777777" w:rsidTr="00C93DD1">
        <w:trPr>
          <w:trHeight w:val="408"/>
        </w:trPr>
        <w:tc>
          <w:tcPr>
            <w:tcW w:w="2347" w:type="dxa"/>
          </w:tcPr>
          <w:p w14:paraId="4904FFEF" w14:textId="77777777" w:rsidR="001D08DD" w:rsidRDefault="001D08DD" w:rsidP="00C93DD1">
            <w:pPr>
              <w:ind w:left="0" w:right="43" w:firstLine="157"/>
            </w:pPr>
            <w:r>
              <w:lastRenderedPageBreak/>
              <w:t>Cliente</w:t>
            </w:r>
          </w:p>
        </w:tc>
        <w:tc>
          <w:tcPr>
            <w:tcW w:w="6749" w:type="dxa"/>
          </w:tcPr>
          <w:p w14:paraId="5FDB4A71" w14:textId="77777777" w:rsidR="001D08DD" w:rsidRDefault="001D08DD" w:rsidP="0034752C">
            <w:pPr>
              <w:ind w:left="0" w:right="43"/>
            </w:pPr>
            <w:r>
              <w:t>Ass:</w:t>
            </w:r>
          </w:p>
        </w:tc>
      </w:tr>
      <w:tr w:rsidR="001D08DD" w14:paraId="7BDFAF5C" w14:textId="77777777" w:rsidTr="00C93DD1">
        <w:trPr>
          <w:trHeight w:val="279"/>
        </w:trPr>
        <w:tc>
          <w:tcPr>
            <w:tcW w:w="2347" w:type="dxa"/>
          </w:tcPr>
          <w:p w14:paraId="3F5D400D" w14:textId="77777777" w:rsidR="001D08DD" w:rsidRDefault="001D08DD" w:rsidP="00C93DD1">
            <w:pPr>
              <w:ind w:left="0" w:right="-861" w:firstLine="15"/>
            </w:pPr>
            <w:r>
              <w:t>Gerente do Projeto</w:t>
            </w:r>
          </w:p>
        </w:tc>
        <w:tc>
          <w:tcPr>
            <w:tcW w:w="6749" w:type="dxa"/>
          </w:tcPr>
          <w:p w14:paraId="776F1759" w14:textId="77777777" w:rsidR="001D08DD" w:rsidRDefault="001D08DD" w:rsidP="0034752C">
            <w:pPr>
              <w:ind w:left="0" w:right="43"/>
            </w:pPr>
            <w:r>
              <w:t>Ass:</w:t>
            </w:r>
          </w:p>
        </w:tc>
      </w:tr>
    </w:tbl>
    <w:p w14:paraId="4F574A57" w14:textId="5FAD7F19" w:rsidR="00A0316A" w:rsidRDefault="00A0316A" w:rsidP="00EE734A">
      <w:pPr>
        <w:pStyle w:val="Corpodetexto"/>
        <w:ind w:firstLine="0"/>
        <w:rPr>
          <w:sz w:val="20"/>
        </w:rPr>
      </w:pPr>
    </w:p>
    <w:p w14:paraId="1DF1C284" w14:textId="5EC01306" w:rsidR="002C1D70" w:rsidRDefault="002C1D70" w:rsidP="00EE734A">
      <w:pPr>
        <w:pStyle w:val="Corpodetexto"/>
        <w:ind w:firstLine="0"/>
        <w:rPr>
          <w:sz w:val="20"/>
        </w:rPr>
      </w:pPr>
    </w:p>
    <w:p w14:paraId="09A6BB8D" w14:textId="4FB1EE53" w:rsidR="002C1D70" w:rsidDel="00906958" w:rsidRDefault="002C1D70" w:rsidP="00EE734A">
      <w:pPr>
        <w:pStyle w:val="Corpodetexto"/>
        <w:ind w:firstLine="0"/>
        <w:rPr>
          <w:del w:id="10" w:author="Rafael Martins Alves" w:date="2020-07-16T16:46:00Z"/>
          <w:sz w:val="20"/>
        </w:rPr>
      </w:pPr>
    </w:p>
    <w:p w14:paraId="3014B6D8" w14:textId="7810D3FE" w:rsidR="002C1D70" w:rsidDel="00906958" w:rsidRDefault="002C1D70" w:rsidP="00EE734A">
      <w:pPr>
        <w:pStyle w:val="Corpodetexto"/>
        <w:ind w:firstLine="0"/>
        <w:rPr>
          <w:del w:id="11" w:author="Rafael Martins Alves" w:date="2020-07-16T16:46:00Z"/>
          <w:sz w:val="20"/>
        </w:rPr>
      </w:pPr>
    </w:p>
    <w:p w14:paraId="4114590C" w14:textId="5F637379" w:rsidR="00311827" w:rsidRDefault="00150B17" w:rsidP="002C1D70">
      <w:pPr>
        <w:pStyle w:val="Ttulo1"/>
        <w:numPr>
          <w:ilvl w:val="0"/>
          <w:numId w:val="7"/>
        </w:numPr>
      </w:pPr>
      <w:bookmarkStart w:id="12" w:name="_Toc45720056"/>
      <w:r>
        <w:t xml:space="preserve">EAP </w:t>
      </w:r>
      <w:r w:rsidR="00311827">
        <w:t>–</w:t>
      </w:r>
      <w:r>
        <w:t xml:space="preserve"> ESCOPO</w:t>
      </w:r>
      <w:bookmarkEnd w:id="12"/>
    </w:p>
    <w:p w14:paraId="44A90324" w14:textId="77777777" w:rsidR="00311827" w:rsidRDefault="00311827" w:rsidP="00976AB4">
      <w:pPr>
        <w:pStyle w:val="Ttulo1"/>
        <w:keepNext/>
        <w:keepLines/>
        <w:widowControl/>
        <w:numPr>
          <w:ilvl w:val="1"/>
          <w:numId w:val="7"/>
        </w:numPr>
        <w:autoSpaceDE/>
        <w:autoSpaceDN/>
        <w:spacing w:before="0"/>
      </w:pPr>
      <w:bookmarkStart w:id="13" w:name="_Toc45720057"/>
      <w:r>
        <w:t>Convenções, termos e abreviações</w:t>
      </w:r>
      <w:bookmarkEnd w:id="13"/>
      <w:r>
        <w:t> </w:t>
      </w:r>
    </w:p>
    <w:p w14:paraId="22EA577E" w14:textId="77777777" w:rsidR="00311827" w:rsidRDefault="00311827" w:rsidP="002E765B">
      <w:pPr>
        <w:ind w:firstLine="426"/>
      </w:pPr>
      <w:r>
        <w:t>A correta interpretação deste documento exige o conhecimento de algumas convenções e termos específicos, que são descritos a seguir.</w:t>
      </w:r>
    </w:p>
    <w:p w14:paraId="132B4755" w14:textId="77777777" w:rsidR="00311827" w:rsidRDefault="00311827" w:rsidP="00311827"/>
    <w:p w14:paraId="7E5C3116" w14:textId="77777777" w:rsidR="00311827" w:rsidRDefault="00311827" w:rsidP="0034752C">
      <w:pPr>
        <w:pStyle w:val="Ttulo2"/>
        <w:numPr>
          <w:ilvl w:val="2"/>
          <w:numId w:val="7"/>
        </w:numPr>
      </w:pPr>
      <w:bookmarkStart w:id="14" w:name="_Toc45720058"/>
      <w:r>
        <w:t>Identificação dos requisitos</w:t>
      </w:r>
      <w:bookmarkEnd w:id="14"/>
    </w:p>
    <w:p w14:paraId="31D41573" w14:textId="77777777" w:rsidR="00311827" w:rsidRPr="00311827" w:rsidRDefault="00311827" w:rsidP="00311827"/>
    <w:p w14:paraId="3047AB61" w14:textId="77777777" w:rsidR="00311827" w:rsidRPr="00311827" w:rsidRDefault="00311827" w:rsidP="002E765B">
      <w:pPr>
        <w:pStyle w:val="Corpodetexto"/>
      </w:pPr>
      <w:r w:rsidRPr="00311827">
        <w:t>Por convenção, a referência a requisitos é feita através do nome da subseção onde eles estão descritos seguidos do identificador do requisito, de acordo com a especificação a seguir: [​nome da subseção, identificador do requisito]</w:t>
      </w:r>
    </w:p>
    <w:p w14:paraId="48867078" w14:textId="77777777" w:rsidR="00311827" w:rsidRPr="00311827" w:rsidRDefault="00311827" w:rsidP="002E765B">
      <w:pPr>
        <w:pStyle w:val="Corpodetexto"/>
      </w:pPr>
      <w:r w:rsidRPr="00311827">
        <w:t>Por exemplo, o requisito funcional [Incluir Usuário.RF016] deve estar descrito em uma subseção chamada “Incluir Usuário”, em um bloco identificado pelo número [RF016]. Já o requisito não­funcional [Confiabilidade.NF008] deve estar descrito na seção de requisitos não­funcionais de Confiabilidade, em um bloco identificado por [NF008].  Os requisitos devem ser identificados com um identificador único.</w:t>
      </w:r>
    </w:p>
    <w:p w14:paraId="68958954" w14:textId="77777777" w:rsidR="00311827" w:rsidRPr="00311827" w:rsidRDefault="00311827" w:rsidP="002E765B">
      <w:pPr>
        <w:pStyle w:val="Corpodetexto"/>
      </w:pPr>
      <w:r w:rsidRPr="00311827">
        <w:t>A numeração inicia com o identificador [RF001] ou [NF001] e prossegue sendo incrementada à medida que forem surgindo novos requisitos.</w:t>
      </w:r>
    </w:p>
    <w:p w14:paraId="4BC23E45" w14:textId="77777777" w:rsidR="00311827" w:rsidRDefault="00311827" w:rsidP="00311827"/>
    <w:p w14:paraId="75DBC656" w14:textId="77777777" w:rsidR="00311827" w:rsidRDefault="00311827" w:rsidP="0034752C">
      <w:pPr>
        <w:pStyle w:val="Ttulo2"/>
        <w:numPr>
          <w:ilvl w:val="2"/>
          <w:numId w:val="7"/>
        </w:numPr>
      </w:pPr>
      <w:bookmarkStart w:id="15" w:name="_Toc45720059"/>
      <w:r>
        <w:t>Propriedades dos requisitos</w:t>
      </w:r>
      <w:bookmarkEnd w:id="15"/>
    </w:p>
    <w:p w14:paraId="0B54D951" w14:textId="77777777" w:rsidR="002E765B" w:rsidRPr="002E765B" w:rsidRDefault="002E765B" w:rsidP="002E765B"/>
    <w:p w14:paraId="5121A682" w14:textId="77777777" w:rsidR="00311827" w:rsidRDefault="00311827" w:rsidP="002E765B">
      <w:r>
        <w:t>Para estabelecer a prioridade dos requisitos, foram adotadas as denominações “essencial”, “importante” e “desejável”.</w:t>
      </w:r>
    </w:p>
    <w:p w14:paraId="12FD97E8" w14:textId="77777777" w:rsidR="00311827" w:rsidRDefault="00311827" w:rsidP="002E765B">
      <w:r>
        <w:t>Essencial é o requisito sem o qual o sistema não entra em funcionamento. Requisitos essenciais são requisitos imprescindíveis, que têm que ser implementados impreterivelmente.</w:t>
      </w:r>
    </w:p>
    <w:p w14:paraId="25B9481E" w14:textId="77777777" w:rsidR="00311827" w:rsidRDefault="00311827" w:rsidP="002E765B">
      <w:r>
        <w:t>Importante é o requisito sem o qual o sistema entra em funcionamento, mas de forma não satisfatória. Requisitos importantes devem ser implementados, mas, se não forem, o sistema poderá ser implantado e usado mesmo assim.</w:t>
      </w:r>
    </w:p>
    <w:p w14:paraId="50108083" w14:textId="77777777" w:rsidR="00311827" w:rsidRDefault="00311827" w:rsidP="002E765B">
      <w:r>
        <w:t xml:space="preserve">Desejável é o requisito que não compromete as funcionalidades básicas do sistema, </w:t>
      </w:r>
      <w:r>
        <w:lastRenderedPageBreak/>
        <w:t>isto é, o sistema pode funcionar de forma satisfatória sem ele. Requisitos desejáveis podem ser deixados para versões posteriores do sistema, caso não haja tempo hábil para implementá­los na versão que está sendo especificada.</w:t>
      </w:r>
    </w:p>
    <w:p w14:paraId="241F04B9" w14:textId="77777777" w:rsidR="00311827" w:rsidRDefault="00311827" w:rsidP="00311827"/>
    <w:p w14:paraId="5504EC98" w14:textId="77777777" w:rsidR="00311827" w:rsidRDefault="00311827" w:rsidP="002E765B"/>
    <w:p w14:paraId="38F576AF" w14:textId="77777777" w:rsidR="00311827" w:rsidRPr="00872FFC" w:rsidRDefault="00311827" w:rsidP="00976AB4">
      <w:pPr>
        <w:pStyle w:val="Ttulo1"/>
        <w:keepNext/>
        <w:keepLines/>
        <w:widowControl/>
        <w:numPr>
          <w:ilvl w:val="0"/>
          <w:numId w:val="7"/>
        </w:numPr>
        <w:autoSpaceDE/>
        <w:autoSpaceDN/>
        <w:spacing w:before="0"/>
      </w:pPr>
      <w:bookmarkStart w:id="16" w:name="_Toc45720060"/>
      <w:r w:rsidRPr="00872FFC">
        <w:t>Requisitos Funcionais (Casos de Uso)</w:t>
      </w:r>
      <w:bookmarkEnd w:id="16"/>
    </w:p>
    <w:p w14:paraId="3BD6EDE4" w14:textId="60050408" w:rsidR="00311827" w:rsidRDefault="00311827" w:rsidP="00976AB4">
      <w:pPr>
        <w:pStyle w:val="Ttulo2"/>
        <w:widowControl/>
        <w:numPr>
          <w:ilvl w:val="1"/>
          <w:numId w:val="7"/>
        </w:numPr>
        <w:autoSpaceDE/>
        <w:autoSpaceDN/>
        <w:spacing w:before="0"/>
      </w:pPr>
      <w:bookmarkStart w:id="17" w:name="_Toc45720061"/>
      <w:r>
        <w:t xml:space="preserve">[RF001] </w:t>
      </w:r>
      <w:r w:rsidR="001E4A43">
        <w:t>Cadastros</w:t>
      </w:r>
      <w:r>
        <w:t>.</w:t>
      </w:r>
      <w:bookmarkEnd w:id="17"/>
    </w:p>
    <w:p w14:paraId="3F712742" w14:textId="77777777" w:rsidR="00311827" w:rsidRDefault="00311827" w:rsidP="002E765B">
      <w:r>
        <w:t>Prioridade: (x) Essencial (  ) Importante (  ) Desejável</w:t>
      </w:r>
    </w:p>
    <w:p w14:paraId="72FBEA3D" w14:textId="2DAEDCDF" w:rsidR="00311827" w:rsidRDefault="00311827" w:rsidP="002E765B">
      <w:r>
        <w:t xml:space="preserve">O sistema deve registrar no banco de dados as operações de </w:t>
      </w:r>
      <w:r w:rsidR="00034729">
        <w:t>cadastro</w:t>
      </w:r>
      <w:r>
        <w:t xml:space="preserve"> </w:t>
      </w:r>
      <w:r w:rsidR="001E4A43">
        <w:t>de funcionário e veículos, após a autenticação do administrador.</w:t>
      </w:r>
    </w:p>
    <w:p w14:paraId="45560924" w14:textId="65137B88" w:rsidR="00311827" w:rsidRDefault="001E4A43" w:rsidP="002E765B">
      <w:r>
        <w:rPr>
          <w:noProof/>
        </w:rPr>
        <w:drawing>
          <wp:inline distT="0" distB="0" distL="0" distR="0" wp14:anchorId="0CE95EC5" wp14:editId="6FE563D6">
            <wp:extent cx="4124960" cy="2425065"/>
            <wp:effectExtent l="0" t="0" r="8890" b="0"/>
            <wp:docPr id="79" name="image3.png"/>
            <wp:cNvGraphicFramePr/>
            <a:graphic xmlns:a="http://schemas.openxmlformats.org/drawingml/2006/main">
              <a:graphicData uri="http://schemas.openxmlformats.org/drawingml/2006/picture">
                <pic:pic xmlns:pic="http://schemas.openxmlformats.org/drawingml/2006/picture">
                  <pic:nvPicPr>
                    <pic:cNvPr id="79" name="image3.png"/>
                    <pic:cNvPicPr/>
                  </pic:nvPicPr>
                  <pic:blipFill>
                    <a:blip r:embed="rId20"/>
                    <a:srcRect/>
                    <a:stretch>
                      <a:fillRect/>
                    </a:stretch>
                  </pic:blipFill>
                  <pic:spPr>
                    <a:xfrm>
                      <a:off x="0" y="0"/>
                      <a:ext cx="4124960" cy="2425065"/>
                    </a:xfrm>
                    <a:prstGeom prst="rect">
                      <a:avLst/>
                    </a:prstGeom>
                    <a:ln/>
                  </pic:spPr>
                </pic:pic>
              </a:graphicData>
            </a:graphic>
          </wp:inline>
        </w:drawing>
      </w:r>
    </w:p>
    <w:p w14:paraId="3CDBCD9E" w14:textId="31F73174" w:rsidR="001E4A43" w:rsidRDefault="001E4A43" w:rsidP="001E4A43">
      <w:pPr>
        <w:pStyle w:val="Ttulo2"/>
        <w:widowControl/>
        <w:numPr>
          <w:ilvl w:val="1"/>
          <w:numId w:val="7"/>
        </w:numPr>
        <w:autoSpaceDE/>
        <w:autoSpaceDN/>
        <w:spacing w:before="0"/>
      </w:pPr>
      <w:bookmarkStart w:id="18" w:name="_Toc45720062"/>
      <w:r>
        <w:t>[RF002] Registros e devolução de locação.</w:t>
      </w:r>
      <w:bookmarkEnd w:id="18"/>
    </w:p>
    <w:p w14:paraId="576C0781" w14:textId="77777777" w:rsidR="001E4A43" w:rsidRDefault="001E4A43" w:rsidP="001E4A43">
      <w:r>
        <w:t>Prioridade: (x) Essencial (  ) Importante (  ) Desejável</w:t>
      </w:r>
    </w:p>
    <w:p w14:paraId="3F678F41" w14:textId="3ACE33B2" w:rsidR="001E4A43" w:rsidRDefault="001E4A43" w:rsidP="001E4A43">
      <w:r>
        <w:t>O sistema deve registrar no banco de dados as operações devolução dos veículos, agendar locação consultando histórico, após autenticação do administrador.</w:t>
      </w:r>
    </w:p>
    <w:p w14:paraId="6EEBE5B3" w14:textId="1916EAA4" w:rsidR="001E4A43" w:rsidRDefault="001E4A43" w:rsidP="001E4A43">
      <w:r>
        <w:rPr>
          <w:noProof/>
        </w:rPr>
        <w:drawing>
          <wp:inline distT="0" distB="0" distL="0" distR="0" wp14:anchorId="1F34539F" wp14:editId="3578BD86">
            <wp:extent cx="4649470" cy="2774315"/>
            <wp:effectExtent l="0" t="0" r="0" b="6985"/>
            <wp:docPr id="81" name="image12.png"/>
            <wp:cNvGraphicFramePr/>
            <a:graphic xmlns:a="http://schemas.openxmlformats.org/drawingml/2006/main">
              <a:graphicData uri="http://schemas.openxmlformats.org/drawingml/2006/picture">
                <pic:pic xmlns:pic="http://schemas.openxmlformats.org/drawingml/2006/picture">
                  <pic:nvPicPr>
                    <pic:cNvPr id="81" name="image12.png"/>
                    <pic:cNvPicPr/>
                  </pic:nvPicPr>
                  <pic:blipFill>
                    <a:blip r:embed="rId21"/>
                    <a:srcRect/>
                    <a:stretch>
                      <a:fillRect/>
                    </a:stretch>
                  </pic:blipFill>
                  <pic:spPr>
                    <a:xfrm>
                      <a:off x="0" y="0"/>
                      <a:ext cx="4649470" cy="2774315"/>
                    </a:xfrm>
                    <a:prstGeom prst="rect">
                      <a:avLst/>
                    </a:prstGeom>
                    <a:ln/>
                  </pic:spPr>
                </pic:pic>
              </a:graphicData>
            </a:graphic>
          </wp:inline>
        </w:drawing>
      </w:r>
    </w:p>
    <w:p w14:paraId="0F5B669A" w14:textId="790CC8F7" w:rsidR="001E4A43" w:rsidRDefault="001E4A43" w:rsidP="001E4A43"/>
    <w:p w14:paraId="7A869E98" w14:textId="197F1898" w:rsidR="002C1D70" w:rsidRDefault="002C1D70" w:rsidP="001E4A43"/>
    <w:p w14:paraId="3BDF3DEF" w14:textId="77777777" w:rsidR="002C1D70" w:rsidRDefault="002C1D70" w:rsidP="001E4A43"/>
    <w:p w14:paraId="389018B2" w14:textId="0D614042" w:rsidR="001E4A43" w:rsidRDefault="001E4A43" w:rsidP="00D250ED">
      <w:pPr>
        <w:pStyle w:val="Ttulo2"/>
        <w:widowControl/>
        <w:numPr>
          <w:ilvl w:val="1"/>
          <w:numId w:val="7"/>
        </w:numPr>
        <w:autoSpaceDE/>
        <w:autoSpaceDN/>
        <w:spacing w:before="0"/>
      </w:pPr>
      <w:bookmarkStart w:id="19" w:name="_Toc45720063"/>
      <w:r>
        <w:t>[RF002] Requisitar locação e checar histórico.</w:t>
      </w:r>
      <w:bookmarkEnd w:id="19"/>
    </w:p>
    <w:p w14:paraId="0B103058" w14:textId="77777777" w:rsidR="001E4A43" w:rsidRDefault="001E4A43" w:rsidP="001E4A43">
      <w:r>
        <w:t>Prioridade: (x) Essencial (  ) Importante (  ) Desejável</w:t>
      </w:r>
    </w:p>
    <w:p w14:paraId="071B64FB" w14:textId="2FD6E191" w:rsidR="001E4A43" w:rsidRDefault="001E4A43" w:rsidP="001E4A43">
      <w:r>
        <w:t xml:space="preserve">O sistema deve registrar no banco de dados as operações </w:t>
      </w:r>
      <w:r w:rsidR="00D250ED">
        <w:t>checar histórico e requisitar locação</w:t>
      </w:r>
      <w:r>
        <w:t>, após autenticação do funcionário.</w:t>
      </w:r>
    </w:p>
    <w:p w14:paraId="66D3D9B2" w14:textId="6C76567D" w:rsidR="00D250ED" w:rsidRDefault="00D250ED" w:rsidP="001E4A43">
      <w:r>
        <w:rPr>
          <w:noProof/>
        </w:rPr>
        <w:drawing>
          <wp:inline distT="0" distB="0" distL="0" distR="0" wp14:anchorId="12E0F678" wp14:editId="5B5C1336">
            <wp:extent cx="4534535" cy="2546985"/>
            <wp:effectExtent l="0" t="0" r="0" b="5715"/>
            <wp:docPr id="80" name="image5.png"/>
            <wp:cNvGraphicFramePr/>
            <a:graphic xmlns:a="http://schemas.openxmlformats.org/drawingml/2006/main">
              <a:graphicData uri="http://schemas.openxmlformats.org/drawingml/2006/picture">
                <pic:pic xmlns:pic="http://schemas.openxmlformats.org/drawingml/2006/picture">
                  <pic:nvPicPr>
                    <pic:cNvPr id="80" name="image5.png"/>
                    <pic:cNvPicPr/>
                  </pic:nvPicPr>
                  <pic:blipFill>
                    <a:blip r:embed="rId22"/>
                    <a:srcRect/>
                    <a:stretch>
                      <a:fillRect/>
                    </a:stretch>
                  </pic:blipFill>
                  <pic:spPr>
                    <a:xfrm>
                      <a:off x="0" y="0"/>
                      <a:ext cx="4534535" cy="2546985"/>
                    </a:xfrm>
                    <a:prstGeom prst="rect">
                      <a:avLst/>
                    </a:prstGeom>
                    <a:ln/>
                  </pic:spPr>
                </pic:pic>
              </a:graphicData>
            </a:graphic>
          </wp:inline>
        </w:drawing>
      </w:r>
    </w:p>
    <w:p w14:paraId="10A981F9" w14:textId="3E77940A" w:rsidR="00311827" w:rsidRDefault="00311827" w:rsidP="00D250ED">
      <w:pPr>
        <w:pStyle w:val="Ttulo2"/>
        <w:widowControl/>
        <w:numPr>
          <w:ilvl w:val="1"/>
          <w:numId w:val="7"/>
        </w:numPr>
        <w:autoSpaceDE/>
        <w:autoSpaceDN/>
        <w:spacing w:before="0"/>
      </w:pPr>
      <w:bookmarkStart w:id="20" w:name="_Toc45720064"/>
      <w:r>
        <w:t xml:space="preserve">[RF002] </w:t>
      </w:r>
      <w:r w:rsidR="00D250ED">
        <w:t>Consultar e Finalizar.</w:t>
      </w:r>
      <w:bookmarkEnd w:id="20"/>
    </w:p>
    <w:p w14:paraId="51EBE368" w14:textId="77777777" w:rsidR="00311827" w:rsidRDefault="00311827" w:rsidP="002E765B">
      <w:r>
        <w:t>Prioridade: (x) Essencial (  ) Importante (  ) Desejável</w:t>
      </w:r>
    </w:p>
    <w:p w14:paraId="617FDE3A" w14:textId="66FB14A8" w:rsidR="00311827" w:rsidRDefault="00311827" w:rsidP="002E765B">
      <w:r>
        <w:t xml:space="preserve">O sistema deve registrar no banco de dados as operações </w:t>
      </w:r>
      <w:r w:rsidR="00D250ED">
        <w:t>consultar agenda de locações e finalizar locação</w:t>
      </w:r>
      <w:r w:rsidR="001E4A43">
        <w:t xml:space="preserve">, após autenticação do </w:t>
      </w:r>
      <w:r w:rsidR="00D250ED">
        <w:t>porteir</w:t>
      </w:r>
      <w:r w:rsidR="001E4A43">
        <w:t>o.</w:t>
      </w:r>
    </w:p>
    <w:p w14:paraId="35773DA8" w14:textId="4954519D" w:rsidR="00D250ED" w:rsidRDefault="00D250ED" w:rsidP="002E765B">
      <w:r>
        <w:rPr>
          <w:noProof/>
        </w:rPr>
        <w:drawing>
          <wp:inline distT="0" distB="0" distL="0" distR="0" wp14:anchorId="2B13ACCD" wp14:editId="2CD90BB1">
            <wp:extent cx="4656455" cy="2471420"/>
            <wp:effectExtent l="0" t="0" r="0" b="5080"/>
            <wp:docPr id="83" name="image9.png"/>
            <wp:cNvGraphicFramePr/>
            <a:graphic xmlns:a="http://schemas.openxmlformats.org/drawingml/2006/main">
              <a:graphicData uri="http://schemas.openxmlformats.org/drawingml/2006/picture">
                <pic:pic xmlns:pic="http://schemas.openxmlformats.org/drawingml/2006/picture">
                  <pic:nvPicPr>
                    <pic:cNvPr id="83" name="image9.png"/>
                    <pic:cNvPicPr/>
                  </pic:nvPicPr>
                  <pic:blipFill>
                    <a:blip r:embed="rId23"/>
                    <a:srcRect/>
                    <a:stretch>
                      <a:fillRect/>
                    </a:stretch>
                  </pic:blipFill>
                  <pic:spPr>
                    <a:xfrm>
                      <a:off x="0" y="0"/>
                      <a:ext cx="4656455" cy="2471420"/>
                    </a:xfrm>
                    <a:prstGeom prst="rect">
                      <a:avLst/>
                    </a:prstGeom>
                    <a:ln/>
                  </pic:spPr>
                </pic:pic>
              </a:graphicData>
            </a:graphic>
          </wp:inline>
        </w:drawing>
      </w:r>
    </w:p>
    <w:p w14:paraId="42CBD30B" w14:textId="1DE68F1C" w:rsidR="00D250ED" w:rsidRDefault="00D250ED" w:rsidP="002E765B"/>
    <w:p w14:paraId="310CF5DF" w14:textId="77777777" w:rsidR="00D250ED" w:rsidRDefault="00D250ED" w:rsidP="002E765B"/>
    <w:p w14:paraId="540D0BB8" w14:textId="7889AFA4" w:rsidR="001E4A43" w:rsidRDefault="001E4A43" w:rsidP="002E765B"/>
    <w:p w14:paraId="017D41EC" w14:textId="79768DA1" w:rsidR="00311827" w:rsidRDefault="00311827" w:rsidP="002E765B"/>
    <w:p w14:paraId="3D56AEF6" w14:textId="77777777" w:rsidR="00311827" w:rsidRDefault="00311827" w:rsidP="00D250ED">
      <w:pPr>
        <w:pStyle w:val="Ttulo1"/>
        <w:keepNext/>
        <w:keepLines/>
        <w:widowControl/>
        <w:numPr>
          <w:ilvl w:val="0"/>
          <w:numId w:val="7"/>
        </w:numPr>
        <w:autoSpaceDE/>
        <w:autoSpaceDN/>
        <w:spacing w:before="0"/>
      </w:pPr>
      <w:bookmarkStart w:id="21" w:name="_Toc45720065"/>
      <w:r>
        <w:lastRenderedPageBreak/>
        <w:t>Requisitos Não Funcionais</w:t>
      </w:r>
      <w:bookmarkEnd w:id="21"/>
    </w:p>
    <w:p w14:paraId="4182DDFF" w14:textId="265EE105" w:rsidR="00311827" w:rsidRDefault="00311827" w:rsidP="00D250ED">
      <w:pPr>
        <w:pStyle w:val="Ttulo2"/>
        <w:widowControl/>
        <w:numPr>
          <w:ilvl w:val="1"/>
          <w:numId w:val="7"/>
        </w:numPr>
        <w:autoSpaceDE/>
        <w:autoSpaceDN/>
        <w:spacing w:before="0"/>
      </w:pPr>
      <w:bookmarkStart w:id="22" w:name="_Toc45720066"/>
      <w:r>
        <w:t>[RN001] Linguagens de Programação</w:t>
      </w:r>
      <w:bookmarkEnd w:id="22"/>
    </w:p>
    <w:p w14:paraId="548B61A4" w14:textId="77777777" w:rsidR="00311827" w:rsidRDefault="00311827" w:rsidP="002E765B">
      <w:r>
        <w:t>As linguagens de programação utilizadas no desenvolvimento deste projeto são: Back-End Java (JSP), Front-End HTML, CSS, JavaScript, Mobile: Java (Android Studio).</w:t>
      </w:r>
    </w:p>
    <w:p w14:paraId="022DC0E6" w14:textId="77777777" w:rsidR="00311827" w:rsidRDefault="00311827" w:rsidP="00D250ED">
      <w:pPr>
        <w:pStyle w:val="Ttulo2"/>
        <w:widowControl/>
        <w:numPr>
          <w:ilvl w:val="1"/>
          <w:numId w:val="7"/>
        </w:numPr>
        <w:autoSpaceDE/>
        <w:autoSpaceDN/>
        <w:spacing w:before="0"/>
      </w:pPr>
      <w:bookmarkStart w:id="23" w:name="_Toc45720067"/>
      <w:r>
        <w:t>[RN002] Servidores</w:t>
      </w:r>
      <w:bookmarkEnd w:id="23"/>
    </w:p>
    <w:p w14:paraId="304DF5BF" w14:textId="5941378A" w:rsidR="00A0316A" w:rsidRDefault="00311827" w:rsidP="009A7C11">
      <w:r>
        <w:t>Os servidores utilizados neste projeto são: A</w:t>
      </w:r>
      <w:r w:rsidRPr="00872FFC">
        <w:t>pache-tomcat-8.5.24</w:t>
      </w:r>
      <w:r>
        <w:t>.</w:t>
      </w:r>
    </w:p>
    <w:p w14:paraId="35FC8692" w14:textId="33C355EC" w:rsidR="00D250ED" w:rsidRDefault="00D250ED" w:rsidP="009A7C11"/>
    <w:p w14:paraId="67C41221" w14:textId="19BA9D09" w:rsidR="00D250ED" w:rsidRDefault="00D250ED" w:rsidP="009A7C11"/>
    <w:p w14:paraId="272729FA" w14:textId="7DD77713" w:rsidR="00D250ED" w:rsidRDefault="00D250ED" w:rsidP="009A7C11"/>
    <w:p w14:paraId="4E000E42" w14:textId="2F29B234" w:rsidR="00D250ED" w:rsidRDefault="00D250ED" w:rsidP="009A7C11"/>
    <w:p w14:paraId="6DA64729" w14:textId="42F718A5" w:rsidR="00D250ED" w:rsidRDefault="00D250ED" w:rsidP="009A7C11"/>
    <w:p w14:paraId="1C7943FE" w14:textId="2697617F" w:rsidR="00D250ED" w:rsidRDefault="00D250ED" w:rsidP="009A7C11"/>
    <w:p w14:paraId="1884067A" w14:textId="1288B42E" w:rsidR="00D250ED" w:rsidRDefault="00D250ED" w:rsidP="009A7C11"/>
    <w:p w14:paraId="21751524" w14:textId="484FFC0F" w:rsidR="00D250ED" w:rsidRDefault="00D250ED" w:rsidP="009A7C11"/>
    <w:p w14:paraId="3F85A7C3" w14:textId="5C30992B" w:rsidR="00D250ED" w:rsidRDefault="00D250ED" w:rsidP="009A7C11"/>
    <w:p w14:paraId="4F70F78A" w14:textId="13D04C5C" w:rsidR="00D250ED" w:rsidRDefault="00D250ED" w:rsidP="009A7C11"/>
    <w:p w14:paraId="390E26AF" w14:textId="23530D7A" w:rsidR="00D250ED" w:rsidRDefault="00D250ED" w:rsidP="009A7C11"/>
    <w:p w14:paraId="4438D83D" w14:textId="24AC537F" w:rsidR="00D250ED" w:rsidRDefault="00D250ED" w:rsidP="009A7C11"/>
    <w:p w14:paraId="020BEAC9" w14:textId="34588DC6" w:rsidR="00D250ED" w:rsidRDefault="00D250ED" w:rsidP="009A7C11"/>
    <w:p w14:paraId="4443A764" w14:textId="0BE71E43" w:rsidR="00D250ED" w:rsidRDefault="00D250ED" w:rsidP="009A7C11"/>
    <w:p w14:paraId="3C80B546" w14:textId="5663B5ED" w:rsidR="00D250ED" w:rsidRDefault="00D250ED" w:rsidP="009A7C11"/>
    <w:p w14:paraId="4A472861" w14:textId="391BCFD6" w:rsidR="00D250ED" w:rsidRDefault="00D250ED" w:rsidP="009A7C11"/>
    <w:p w14:paraId="7B012120" w14:textId="3E08E37B" w:rsidR="00D250ED" w:rsidRDefault="00D250ED" w:rsidP="009A7C11"/>
    <w:p w14:paraId="760BB3C2" w14:textId="6FB05940" w:rsidR="00D250ED" w:rsidRDefault="00D250ED" w:rsidP="009A7C11"/>
    <w:p w14:paraId="5B5CEA0E" w14:textId="1010DD45" w:rsidR="00D250ED" w:rsidRDefault="00D250ED" w:rsidP="009A7C11"/>
    <w:p w14:paraId="720569CB" w14:textId="6CA96168" w:rsidR="00D250ED" w:rsidRDefault="00D250ED" w:rsidP="009A7C11"/>
    <w:p w14:paraId="390AB6A9" w14:textId="2D8437C5" w:rsidR="00D250ED" w:rsidRDefault="00D250ED" w:rsidP="009A7C11"/>
    <w:p w14:paraId="445C4128" w14:textId="5EDEAB4C" w:rsidR="00D250ED" w:rsidRDefault="00D250ED" w:rsidP="009A7C11"/>
    <w:p w14:paraId="1F5E7242" w14:textId="40380949" w:rsidR="00D250ED" w:rsidRDefault="00D250ED" w:rsidP="009A7C11"/>
    <w:p w14:paraId="40C90C36" w14:textId="1C693FF5" w:rsidR="00D250ED" w:rsidRDefault="00D250ED" w:rsidP="009A7C11"/>
    <w:p w14:paraId="0CC7672F" w14:textId="563A4C8D" w:rsidR="00D250ED" w:rsidRDefault="00D250ED" w:rsidP="009A7C11"/>
    <w:p w14:paraId="15979CC2" w14:textId="6CFF7E65" w:rsidR="00D250ED" w:rsidRDefault="00D250ED" w:rsidP="009A7C11"/>
    <w:p w14:paraId="20A0E2C0" w14:textId="3FD86956" w:rsidR="00D250ED" w:rsidRDefault="00D250ED" w:rsidP="009A7C11"/>
    <w:p w14:paraId="6C4DE899" w14:textId="3E942F86" w:rsidR="00D250ED" w:rsidRDefault="00D250ED" w:rsidP="009A7C11"/>
    <w:p w14:paraId="55EFEFD6" w14:textId="77777777" w:rsidR="00D250ED" w:rsidRDefault="00D250ED" w:rsidP="009A7C11"/>
    <w:p w14:paraId="0DAAE439" w14:textId="3CFDFE07" w:rsidR="002C1D70" w:rsidRDefault="002C1D70" w:rsidP="002C1D70">
      <w:pPr>
        <w:pStyle w:val="Ttulo1"/>
        <w:numPr>
          <w:ilvl w:val="0"/>
          <w:numId w:val="7"/>
        </w:numPr>
      </w:pPr>
      <w:bookmarkStart w:id="24" w:name="_Toc45720068"/>
      <w:r>
        <w:lastRenderedPageBreak/>
        <w:t>CASOS DE TESTES</w:t>
      </w:r>
      <w:bookmarkEnd w:id="24"/>
    </w:p>
    <w:p w14:paraId="77072C01" w14:textId="62EF340A" w:rsidR="002C1D70" w:rsidRDefault="002C1D70" w:rsidP="002C1D70">
      <w:r>
        <w:t>Conforme a metéria de testes, utilizamos um procedimento chamado Casos de Teste para identificar defeitos na estrutura interna do software por meio de situações que exercitam adequadamente todas as estruturas utilizadas na codificação d</w:t>
      </w:r>
      <w:r w:rsidR="00452725">
        <w:t>o Banco de Dados</w:t>
      </w:r>
      <w:r>
        <w:t xml:space="preserve"> do Projeto Voiture – Controle de Frotas.</w:t>
      </w:r>
    </w:p>
    <w:p w14:paraId="1073613E" w14:textId="53238315" w:rsidR="002C1D70" w:rsidRDefault="002C1D70" w:rsidP="002C1D70">
      <w:pPr>
        <w:pStyle w:val="Ttulo1"/>
        <w:keepNext/>
        <w:keepLines/>
        <w:widowControl/>
        <w:numPr>
          <w:ilvl w:val="1"/>
          <w:numId w:val="7"/>
        </w:numPr>
        <w:autoSpaceDE/>
        <w:autoSpaceDN/>
        <w:spacing w:before="0"/>
      </w:pPr>
      <w:bookmarkStart w:id="25" w:name="_Toc45720069"/>
      <w:r>
        <w:t>Planejamento de teste</w:t>
      </w:r>
      <w:bookmarkEnd w:id="25"/>
    </w:p>
    <w:p w14:paraId="67BC68E0" w14:textId="126F309E" w:rsidR="00CA6FF6" w:rsidRDefault="002C1D70" w:rsidP="00CA6FF6">
      <w:pPr>
        <w:pStyle w:val="Corpodetexto"/>
      </w:pPr>
      <w:r>
        <w:rPr>
          <w:noProof/>
        </w:rPr>
        <w:drawing>
          <wp:inline distT="0" distB="0" distL="0" distR="0" wp14:anchorId="7AEE1381" wp14:editId="1A6F3B65">
            <wp:extent cx="4533900" cy="4552950"/>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87" name="image10.png"/>
                    <pic:cNvPicPr/>
                  </pic:nvPicPr>
                  <pic:blipFill>
                    <a:blip r:embed="rId24"/>
                    <a:srcRect/>
                    <a:stretch>
                      <a:fillRect/>
                    </a:stretch>
                  </pic:blipFill>
                  <pic:spPr>
                    <a:xfrm>
                      <a:off x="0" y="0"/>
                      <a:ext cx="4533900" cy="4552950"/>
                    </a:xfrm>
                    <a:prstGeom prst="rect">
                      <a:avLst/>
                    </a:prstGeom>
                    <a:ln/>
                  </pic:spPr>
                </pic:pic>
              </a:graphicData>
            </a:graphic>
          </wp:inline>
        </w:drawing>
      </w:r>
    </w:p>
    <w:p w14:paraId="211FA144" w14:textId="4FB97A0B" w:rsidR="00CA6FF6" w:rsidRDefault="002C1D70" w:rsidP="00CA6FF6">
      <w:pPr>
        <w:pStyle w:val="Ttulo1"/>
        <w:keepNext/>
        <w:keepLines/>
        <w:widowControl/>
        <w:numPr>
          <w:ilvl w:val="1"/>
          <w:numId w:val="7"/>
        </w:numPr>
        <w:autoSpaceDE/>
        <w:autoSpaceDN/>
        <w:spacing w:before="0"/>
      </w:pPr>
      <w:bookmarkStart w:id="26" w:name="_Toc45720070"/>
      <w:r>
        <w:lastRenderedPageBreak/>
        <w:t>Casos de testes</w:t>
      </w:r>
      <w:bookmarkEnd w:id="26"/>
    </w:p>
    <w:p w14:paraId="198BC5A0" w14:textId="4EA8D691" w:rsidR="00CA6FF6" w:rsidRDefault="00CA6FF6" w:rsidP="00CA6FF6">
      <w:pPr>
        <w:pStyle w:val="Corpodetexto"/>
        <w:ind w:firstLine="0"/>
      </w:pPr>
      <w:bookmarkStart w:id="27" w:name="_Toc45478644"/>
      <w:r>
        <w:rPr>
          <w:noProof/>
        </w:rPr>
        <w:drawing>
          <wp:inline distT="0" distB="0" distL="0" distR="0" wp14:anchorId="393BAF7C" wp14:editId="6BF19482">
            <wp:extent cx="5762625" cy="3755390"/>
            <wp:effectExtent l="0" t="0" r="9525" b="0"/>
            <wp:docPr id="77" name="image8.png"/>
            <wp:cNvGraphicFramePr/>
            <a:graphic xmlns:a="http://schemas.openxmlformats.org/drawingml/2006/main">
              <a:graphicData uri="http://schemas.openxmlformats.org/drawingml/2006/picture">
                <pic:pic xmlns:pic="http://schemas.openxmlformats.org/drawingml/2006/picture">
                  <pic:nvPicPr>
                    <pic:cNvPr id="77" name="image8.png"/>
                    <pic:cNvPicPr/>
                  </pic:nvPicPr>
                  <pic:blipFill>
                    <a:blip r:embed="rId25"/>
                    <a:srcRect/>
                    <a:stretch>
                      <a:fillRect/>
                    </a:stretch>
                  </pic:blipFill>
                  <pic:spPr>
                    <a:xfrm>
                      <a:off x="0" y="0"/>
                      <a:ext cx="5762625" cy="3755390"/>
                    </a:xfrm>
                    <a:prstGeom prst="rect">
                      <a:avLst/>
                    </a:prstGeom>
                    <a:ln/>
                  </pic:spPr>
                </pic:pic>
              </a:graphicData>
            </a:graphic>
          </wp:inline>
        </w:drawing>
      </w:r>
      <w:bookmarkEnd w:id="27"/>
    </w:p>
    <w:p w14:paraId="3E3C6938" w14:textId="335F2D23" w:rsidR="00CA6FF6" w:rsidRDefault="00CA6FF6" w:rsidP="00CA6FF6">
      <w:pPr>
        <w:pStyle w:val="Corpodetexto"/>
        <w:ind w:firstLine="0"/>
      </w:pPr>
    </w:p>
    <w:p w14:paraId="65536FC1" w14:textId="7267DE81" w:rsidR="00CA6FF6" w:rsidRDefault="00CA6FF6" w:rsidP="00CA6FF6">
      <w:pPr>
        <w:pStyle w:val="Corpodetexto"/>
        <w:ind w:firstLine="0"/>
      </w:pPr>
    </w:p>
    <w:p w14:paraId="15CFF4C6" w14:textId="65EE17C9" w:rsidR="00CA6FF6" w:rsidRDefault="00CA6FF6" w:rsidP="00CA6FF6">
      <w:pPr>
        <w:pStyle w:val="Corpodetexto"/>
        <w:ind w:firstLine="0"/>
      </w:pPr>
    </w:p>
    <w:p w14:paraId="7A135B46" w14:textId="53A183CA" w:rsidR="00CA6FF6" w:rsidRDefault="00CA6FF6" w:rsidP="00CA6FF6">
      <w:pPr>
        <w:pStyle w:val="Corpodetexto"/>
        <w:ind w:firstLine="0"/>
      </w:pPr>
    </w:p>
    <w:p w14:paraId="7649C3DB" w14:textId="06EBA2D8" w:rsidR="00CA6FF6" w:rsidRDefault="00CA6FF6" w:rsidP="00CA6FF6">
      <w:pPr>
        <w:pStyle w:val="Corpodetexto"/>
        <w:ind w:firstLine="0"/>
      </w:pPr>
    </w:p>
    <w:p w14:paraId="18D2FCBB" w14:textId="7136579D" w:rsidR="00CA6FF6" w:rsidRDefault="00CA6FF6" w:rsidP="00CA6FF6">
      <w:pPr>
        <w:pStyle w:val="Corpodetexto"/>
        <w:ind w:firstLine="0"/>
      </w:pPr>
    </w:p>
    <w:p w14:paraId="4CCC1F64" w14:textId="4DDD14D2" w:rsidR="00CA6FF6" w:rsidRDefault="00CA6FF6" w:rsidP="00CA6FF6">
      <w:pPr>
        <w:pStyle w:val="Corpodetexto"/>
        <w:ind w:firstLine="0"/>
      </w:pPr>
    </w:p>
    <w:p w14:paraId="35749FCB" w14:textId="562310FA" w:rsidR="00CA6FF6" w:rsidRDefault="00CA6FF6" w:rsidP="00CA6FF6">
      <w:pPr>
        <w:pStyle w:val="Corpodetexto"/>
        <w:ind w:firstLine="0"/>
      </w:pPr>
    </w:p>
    <w:p w14:paraId="1A4F25AF" w14:textId="49F05E28" w:rsidR="00CA6FF6" w:rsidRDefault="00CA6FF6" w:rsidP="00CA6FF6">
      <w:pPr>
        <w:pStyle w:val="Corpodetexto"/>
        <w:ind w:firstLine="0"/>
      </w:pPr>
    </w:p>
    <w:p w14:paraId="2558EECA" w14:textId="05F04149" w:rsidR="00452725" w:rsidRDefault="00452725" w:rsidP="00CA6FF6">
      <w:pPr>
        <w:pStyle w:val="Corpodetexto"/>
        <w:ind w:firstLine="0"/>
      </w:pPr>
    </w:p>
    <w:p w14:paraId="6D053681" w14:textId="4A859C02" w:rsidR="00452725" w:rsidRDefault="00452725" w:rsidP="00CA6FF6">
      <w:pPr>
        <w:pStyle w:val="Corpodetexto"/>
        <w:ind w:firstLine="0"/>
      </w:pPr>
    </w:p>
    <w:p w14:paraId="02BEE3F4" w14:textId="4F14667A" w:rsidR="00452725" w:rsidRDefault="00452725" w:rsidP="00CA6FF6">
      <w:pPr>
        <w:pStyle w:val="Corpodetexto"/>
        <w:ind w:firstLine="0"/>
      </w:pPr>
    </w:p>
    <w:p w14:paraId="5CAC33FB" w14:textId="71292EBD" w:rsidR="00452725" w:rsidRDefault="00452725" w:rsidP="00CA6FF6">
      <w:pPr>
        <w:pStyle w:val="Corpodetexto"/>
        <w:ind w:firstLine="0"/>
      </w:pPr>
    </w:p>
    <w:p w14:paraId="53F30710" w14:textId="221EF4F1" w:rsidR="00452725" w:rsidRDefault="00452725" w:rsidP="00CA6FF6">
      <w:pPr>
        <w:pStyle w:val="Corpodetexto"/>
        <w:ind w:firstLine="0"/>
      </w:pPr>
    </w:p>
    <w:p w14:paraId="18A79579" w14:textId="01B8A4B0" w:rsidR="00452725" w:rsidRDefault="00452725" w:rsidP="00CA6FF6">
      <w:pPr>
        <w:pStyle w:val="Corpodetexto"/>
        <w:ind w:firstLine="0"/>
      </w:pPr>
    </w:p>
    <w:p w14:paraId="2392B0EE" w14:textId="77777777" w:rsidR="00452725" w:rsidRPr="00CA6FF6" w:rsidRDefault="00452725" w:rsidP="00CA6FF6">
      <w:pPr>
        <w:pStyle w:val="Corpodetexto"/>
        <w:ind w:firstLine="0"/>
      </w:pPr>
    </w:p>
    <w:p w14:paraId="49B5749B" w14:textId="29B05362" w:rsidR="007D2999" w:rsidRPr="00CA6FF6" w:rsidRDefault="002C1D70" w:rsidP="00CA6FF6">
      <w:pPr>
        <w:pStyle w:val="Ttulo1"/>
        <w:keepNext/>
        <w:keepLines/>
        <w:widowControl/>
        <w:numPr>
          <w:ilvl w:val="1"/>
          <w:numId w:val="7"/>
        </w:numPr>
        <w:autoSpaceDE/>
        <w:autoSpaceDN/>
        <w:spacing w:before="0"/>
      </w:pPr>
      <w:bookmarkStart w:id="28" w:name="_Toc45720071"/>
      <w:r>
        <w:lastRenderedPageBreak/>
        <w:t>Caso de teste - Teste Funcional</w:t>
      </w:r>
      <w:bookmarkEnd w:id="28"/>
    </w:p>
    <w:p w14:paraId="356D8726" w14:textId="32C8018E" w:rsidR="0035522F" w:rsidRDefault="0035522F" w:rsidP="00CA6FF6">
      <w:pPr>
        <w:pStyle w:val="Corpodetexto"/>
        <w:ind w:firstLine="0"/>
      </w:pPr>
    </w:p>
    <w:p w14:paraId="50983D23" w14:textId="0C5C608D" w:rsidR="00CA6FF6" w:rsidRDefault="00EF4C52" w:rsidP="00EF4C52">
      <w:pPr>
        <w:pStyle w:val="Corpodetexto"/>
        <w:ind w:hanging="851"/>
      </w:pPr>
      <w:r w:rsidRPr="00EF4C52">
        <w:rPr>
          <w:noProof/>
        </w:rPr>
        <w:drawing>
          <wp:inline distT="0" distB="0" distL="0" distR="0" wp14:anchorId="2EC7640B" wp14:editId="5008F583">
            <wp:extent cx="6473187" cy="4998085"/>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2541" cy="5005307"/>
                    </a:xfrm>
                    <a:prstGeom prst="rect">
                      <a:avLst/>
                    </a:prstGeom>
                    <a:noFill/>
                    <a:ln>
                      <a:noFill/>
                    </a:ln>
                  </pic:spPr>
                </pic:pic>
              </a:graphicData>
            </a:graphic>
          </wp:inline>
        </w:drawing>
      </w:r>
    </w:p>
    <w:p w14:paraId="3AAE066F" w14:textId="4D470CA2" w:rsidR="00CA6FF6" w:rsidRDefault="00CA6FF6" w:rsidP="00CA6FF6">
      <w:pPr>
        <w:pStyle w:val="Corpodetexto"/>
        <w:ind w:firstLine="0"/>
      </w:pPr>
    </w:p>
    <w:p w14:paraId="39BC7AF8" w14:textId="0EC646F3" w:rsidR="00CA6FF6" w:rsidRDefault="00CA6FF6" w:rsidP="00CA6FF6">
      <w:pPr>
        <w:pStyle w:val="Corpodetexto"/>
        <w:ind w:firstLine="0"/>
      </w:pPr>
    </w:p>
    <w:p w14:paraId="679C9D5C" w14:textId="7E4DBE64" w:rsidR="00CA6FF6" w:rsidRDefault="00CA6FF6" w:rsidP="00CA6FF6">
      <w:pPr>
        <w:pStyle w:val="Corpodetexto"/>
        <w:ind w:firstLine="0"/>
      </w:pPr>
    </w:p>
    <w:p w14:paraId="078DF8B8" w14:textId="6C8B5E04" w:rsidR="00CA6FF6" w:rsidRDefault="00CA6FF6" w:rsidP="00CA6FF6">
      <w:pPr>
        <w:pStyle w:val="Corpodetexto"/>
        <w:ind w:firstLine="0"/>
      </w:pPr>
    </w:p>
    <w:p w14:paraId="39A2C1FB" w14:textId="33F87DD8" w:rsidR="00CA6FF6" w:rsidRDefault="00CA6FF6" w:rsidP="00CA6FF6">
      <w:pPr>
        <w:pStyle w:val="Corpodetexto"/>
        <w:ind w:firstLine="0"/>
      </w:pPr>
    </w:p>
    <w:p w14:paraId="5F00A221" w14:textId="3658C3F3" w:rsidR="00CA6FF6" w:rsidRDefault="00CA6FF6" w:rsidP="00CA6FF6">
      <w:pPr>
        <w:pStyle w:val="Corpodetexto"/>
        <w:ind w:firstLine="0"/>
      </w:pPr>
    </w:p>
    <w:p w14:paraId="066213B4" w14:textId="7B9A8C5F" w:rsidR="00CA6FF6" w:rsidRDefault="00CA6FF6" w:rsidP="00CA6FF6">
      <w:pPr>
        <w:pStyle w:val="Corpodetexto"/>
        <w:ind w:firstLine="0"/>
      </w:pPr>
    </w:p>
    <w:p w14:paraId="73080A40" w14:textId="167E2F44" w:rsidR="00CA6FF6" w:rsidRDefault="00CA6FF6" w:rsidP="00CA6FF6">
      <w:pPr>
        <w:pStyle w:val="Corpodetexto"/>
        <w:ind w:firstLine="0"/>
      </w:pPr>
    </w:p>
    <w:p w14:paraId="01E7FA7B" w14:textId="3B80EBB1" w:rsidR="00CA6FF6" w:rsidRDefault="00CA6FF6" w:rsidP="00CA6FF6">
      <w:pPr>
        <w:pStyle w:val="Corpodetexto"/>
        <w:ind w:firstLine="0"/>
      </w:pPr>
    </w:p>
    <w:p w14:paraId="5BDEC92E" w14:textId="0CD8DF6D" w:rsidR="00CA6FF6" w:rsidRDefault="00CA6FF6" w:rsidP="00CA6FF6">
      <w:pPr>
        <w:pStyle w:val="Corpodetexto"/>
        <w:ind w:firstLine="0"/>
      </w:pPr>
    </w:p>
    <w:p w14:paraId="770019C8" w14:textId="59EA0EE8" w:rsidR="00CA6FF6" w:rsidRDefault="00CA6FF6" w:rsidP="00CA6FF6">
      <w:pPr>
        <w:pStyle w:val="Corpodetexto"/>
        <w:ind w:firstLine="0"/>
      </w:pPr>
    </w:p>
    <w:p w14:paraId="24718E28" w14:textId="77777777" w:rsidR="00CA6FF6" w:rsidRDefault="00CA6FF6" w:rsidP="00CA6FF6">
      <w:pPr>
        <w:pStyle w:val="Corpodetexto"/>
        <w:ind w:firstLine="0"/>
      </w:pPr>
    </w:p>
    <w:p w14:paraId="775B6035" w14:textId="6436E43B" w:rsidR="0035522F" w:rsidRDefault="0035522F" w:rsidP="00CA6FF6">
      <w:pPr>
        <w:pStyle w:val="Ttulo1"/>
        <w:numPr>
          <w:ilvl w:val="0"/>
          <w:numId w:val="7"/>
        </w:numPr>
      </w:pPr>
      <w:bookmarkStart w:id="29" w:name="_Toc45720072"/>
      <w:r>
        <w:lastRenderedPageBreak/>
        <w:t>SWOT – PESQUISAS</w:t>
      </w:r>
      <w:bookmarkEnd w:id="29"/>
    </w:p>
    <w:p w14:paraId="55D13E01" w14:textId="2E97CCFB" w:rsidR="0035522F" w:rsidRPr="0035522F" w:rsidRDefault="0035522F" w:rsidP="002C1D70">
      <w:pPr>
        <w:pStyle w:val="Ttulo1"/>
        <w:numPr>
          <w:ilvl w:val="1"/>
          <w:numId w:val="7"/>
        </w:numPr>
        <w:rPr>
          <w:sz w:val="24"/>
          <w:szCs w:val="24"/>
        </w:rPr>
      </w:pPr>
      <w:bookmarkStart w:id="30" w:name="_Toc45720073"/>
      <w:r w:rsidRPr="0035522F">
        <w:rPr>
          <w:sz w:val="24"/>
          <w:szCs w:val="24"/>
        </w:rPr>
        <w:t>Cobli – Controle de Frotas</w:t>
      </w:r>
      <w:bookmarkEnd w:id="30"/>
    </w:p>
    <w:p w14:paraId="12BA3974" w14:textId="2BA71DD6" w:rsidR="007D2999" w:rsidRDefault="0035522F" w:rsidP="00CA6FF6">
      <w:pPr>
        <w:pStyle w:val="Corpodetexto"/>
      </w:pPr>
      <w:bookmarkStart w:id="31" w:name="_Toc45478650"/>
      <w:r>
        <w:rPr>
          <w:noProof/>
        </w:rPr>
        <w:drawing>
          <wp:inline distT="0" distB="0" distL="0" distR="0" wp14:anchorId="33C64860" wp14:editId="1DA0AF77">
            <wp:extent cx="4705350" cy="4448175"/>
            <wp:effectExtent l="0" t="0" r="0" b="9525"/>
            <wp:docPr id="82" name="image7.png"/>
            <wp:cNvGraphicFramePr/>
            <a:graphic xmlns:a="http://schemas.openxmlformats.org/drawingml/2006/main">
              <a:graphicData uri="http://schemas.openxmlformats.org/drawingml/2006/picture">
                <pic:pic xmlns:pic="http://schemas.openxmlformats.org/drawingml/2006/picture">
                  <pic:nvPicPr>
                    <pic:cNvPr id="82" name="image7.png"/>
                    <pic:cNvPicPr/>
                  </pic:nvPicPr>
                  <pic:blipFill>
                    <a:blip r:embed="rId27"/>
                    <a:srcRect/>
                    <a:stretch>
                      <a:fillRect/>
                    </a:stretch>
                  </pic:blipFill>
                  <pic:spPr>
                    <a:xfrm>
                      <a:off x="0" y="0"/>
                      <a:ext cx="4705350" cy="4448175"/>
                    </a:xfrm>
                    <a:prstGeom prst="rect">
                      <a:avLst/>
                    </a:prstGeom>
                    <a:ln/>
                  </pic:spPr>
                </pic:pic>
              </a:graphicData>
            </a:graphic>
          </wp:inline>
        </w:drawing>
      </w:r>
      <w:bookmarkEnd w:id="31"/>
    </w:p>
    <w:p w14:paraId="4530593B" w14:textId="6ADC1901" w:rsidR="00CA6FF6" w:rsidRDefault="00CA6FF6" w:rsidP="00CA6FF6">
      <w:pPr>
        <w:pStyle w:val="Corpodetexto"/>
      </w:pPr>
    </w:p>
    <w:p w14:paraId="18B81CC6" w14:textId="6A349080" w:rsidR="00CA6FF6" w:rsidRDefault="00CA6FF6" w:rsidP="00CA6FF6">
      <w:pPr>
        <w:pStyle w:val="Corpodetexto"/>
      </w:pPr>
    </w:p>
    <w:p w14:paraId="7D985DA8" w14:textId="594DEA18" w:rsidR="00CA6FF6" w:rsidRDefault="00CA6FF6" w:rsidP="00CA6FF6">
      <w:pPr>
        <w:pStyle w:val="Corpodetexto"/>
      </w:pPr>
    </w:p>
    <w:p w14:paraId="1D1A827F" w14:textId="1D0D0B92" w:rsidR="00CA6FF6" w:rsidRDefault="00CA6FF6" w:rsidP="00CA6FF6">
      <w:pPr>
        <w:pStyle w:val="Corpodetexto"/>
      </w:pPr>
    </w:p>
    <w:p w14:paraId="188193D1" w14:textId="3E10801C" w:rsidR="00CA6FF6" w:rsidRDefault="00CA6FF6" w:rsidP="00CA6FF6">
      <w:pPr>
        <w:pStyle w:val="Corpodetexto"/>
      </w:pPr>
    </w:p>
    <w:p w14:paraId="1A0F7B14" w14:textId="5EF17DFD" w:rsidR="00CA6FF6" w:rsidRDefault="00CA6FF6" w:rsidP="00CA6FF6">
      <w:pPr>
        <w:pStyle w:val="Corpodetexto"/>
      </w:pPr>
    </w:p>
    <w:p w14:paraId="717B36F0" w14:textId="1EF781D6" w:rsidR="00CA6FF6" w:rsidRDefault="00CA6FF6" w:rsidP="00CA6FF6">
      <w:pPr>
        <w:pStyle w:val="Corpodetexto"/>
      </w:pPr>
    </w:p>
    <w:p w14:paraId="183CB0E8" w14:textId="6B5B76AA" w:rsidR="00CA6FF6" w:rsidRDefault="00CA6FF6" w:rsidP="00CA6FF6">
      <w:pPr>
        <w:pStyle w:val="Corpodetexto"/>
      </w:pPr>
    </w:p>
    <w:p w14:paraId="2EE4556A" w14:textId="08AD8E84" w:rsidR="00CA6FF6" w:rsidRDefault="00CA6FF6" w:rsidP="00CA6FF6">
      <w:pPr>
        <w:pStyle w:val="Corpodetexto"/>
      </w:pPr>
    </w:p>
    <w:p w14:paraId="05410A9D" w14:textId="2B40E667" w:rsidR="00CA6FF6" w:rsidRDefault="00CA6FF6" w:rsidP="00CA6FF6">
      <w:pPr>
        <w:pStyle w:val="Corpodetexto"/>
      </w:pPr>
    </w:p>
    <w:p w14:paraId="73D3CE30" w14:textId="1F9A004D" w:rsidR="00CA6FF6" w:rsidRDefault="00CA6FF6" w:rsidP="00CA6FF6">
      <w:pPr>
        <w:pStyle w:val="Corpodetexto"/>
      </w:pPr>
    </w:p>
    <w:p w14:paraId="720A3CFF" w14:textId="0DD2F73B" w:rsidR="00CA6FF6" w:rsidRDefault="00CA6FF6" w:rsidP="00CA6FF6">
      <w:pPr>
        <w:pStyle w:val="Corpodetexto"/>
      </w:pPr>
    </w:p>
    <w:p w14:paraId="716337D2" w14:textId="77777777" w:rsidR="00CA6FF6" w:rsidRDefault="00CA6FF6" w:rsidP="00CA6FF6">
      <w:pPr>
        <w:pStyle w:val="Corpodetexto"/>
      </w:pPr>
    </w:p>
    <w:p w14:paraId="74866C82" w14:textId="043DF218" w:rsidR="0035522F" w:rsidRDefault="0035522F" w:rsidP="002C1D70">
      <w:pPr>
        <w:pStyle w:val="Ttulo1"/>
        <w:numPr>
          <w:ilvl w:val="1"/>
          <w:numId w:val="7"/>
        </w:numPr>
        <w:rPr>
          <w:sz w:val="24"/>
          <w:szCs w:val="24"/>
        </w:rPr>
      </w:pPr>
      <w:bookmarkStart w:id="32" w:name="_Toc45720074"/>
      <w:r w:rsidRPr="0035522F">
        <w:rPr>
          <w:sz w:val="24"/>
          <w:szCs w:val="24"/>
        </w:rPr>
        <w:lastRenderedPageBreak/>
        <w:t>Repom – Soluções de frotas</w:t>
      </w:r>
      <w:bookmarkEnd w:id="32"/>
    </w:p>
    <w:p w14:paraId="27EA849A" w14:textId="0F63BDB4" w:rsidR="007D2999" w:rsidRDefault="0035522F" w:rsidP="00CA6FF6">
      <w:pPr>
        <w:pStyle w:val="Corpodetexto"/>
      </w:pPr>
      <w:bookmarkStart w:id="33" w:name="_Toc45478652"/>
      <w:bookmarkStart w:id="34" w:name="_Toc45478881"/>
      <w:r>
        <w:rPr>
          <w:noProof/>
        </w:rPr>
        <w:drawing>
          <wp:inline distT="0" distB="0" distL="0" distR="0" wp14:anchorId="4B1BC45E" wp14:editId="4CC67ED7">
            <wp:extent cx="4581525" cy="4219575"/>
            <wp:effectExtent l="0" t="0" r="9525" b="9525"/>
            <wp:docPr id="85" name="image13.png"/>
            <wp:cNvGraphicFramePr/>
            <a:graphic xmlns:a="http://schemas.openxmlformats.org/drawingml/2006/main">
              <a:graphicData uri="http://schemas.openxmlformats.org/drawingml/2006/picture">
                <pic:pic xmlns:pic="http://schemas.openxmlformats.org/drawingml/2006/picture">
                  <pic:nvPicPr>
                    <pic:cNvPr id="85" name="image13.png"/>
                    <pic:cNvPicPr/>
                  </pic:nvPicPr>
                  <pic:blipFill>
                    <a:blip r:embed="rId28"/>
                    <a:srcRect/>
                    <a:stretch>
                      <a:fillRect/>
                    </a:stretch>
                  </pic:blipFill>
                  <pic:spPr>
                    <a:xfrm>
                      <a:off x="0" y="0"/>
                      <a:ext cx="4581525" cy="4219575"/>
                    </a:xfrm>
                    <a:prstGeom prst="rect">
                      <a:avLst/>
                    </a:prstGeom>
                    <a:ln/>
                  </pic:spPr>
                </pic:pic>
              </a:graphicData>
            </a:graphic>
          </wp:inline>
        </w:drawing>
      </w:r>
      <w:bookmarkEnd w:id="33"/>
      <w:bookmarkEnd w:id="34"/>
    </w:p>
    <w:p w14:paraId="007158CB" w14:textId="17681248" w:rsidR="00CA6FF6" w:rsidRDefault="00CA6FF6" w:rsidP="00CA6FF6">
      <w:pPr>
        <w:pStyle w:val="Corpodetexto"/>
      </w:pPr>
    </w:p>
    <w:p w14:paraId="0E91FFEB" w14:textId="12139C59" w:rsidR="00CA6FF6" w:rsidRDefault="00CA6FF6" w:rsidP="00CA6FF6">
      <w:pPr>
        <w:pStyle w:val="Corpodetexto"/>
      </w:pPr>
    </w:p>
    <w:p w14:paraId="1561C67B" w14:textId="63082B18" w:rsidR="00CA6FF6" w:rsidRDefault="00CA6FF6" w:rsidP="00CA6FF6">
      <w:pPr>
        <w:pStyle w:val="Corpodetexto"/>
      </w:pPr>
    </w:p>
    <w:p w14:paraId="4B6A2813" w14:textId="429035B9" w:rsidR="00CA6FF6" w:rsidRDefault="00CA6FF6" w:rsidP="00CA6FF6">
      <w:pPr>
        <w:pStyle w:val="Corpodetexto"/>
      </w:pPr>
    </w:p>
    <w:p w14:paraId="3169C55C" w14:textId="41C53B61" w:rsidR="00CA6FF6" w:rsidRDefault="00CA6FF6" w:rsidP="00CA6FF6">
      <w:pPr>
        <w:pStyle w:val="Corpodetexto"/>
      </w:pPr>
    </w:p>
    <w:p w14:paraId="4683D3BA" w14:textId="4A5E5818" w:rsidR="00CA6FF6" w:rsidRDefault="00CA6FF6" w:rsidP="00CA6FF6">
      <w:pPr>
        <w:pStyle w:val="Corpodetexto"/>
      </w:pPr>
    </w:p>
    <w:p w14:paraId="20665C2C" w14:textId="11EADA74" w:rsidR="00CA6FF6" w:rsidRDefault="00CA6FF6" w:rsidP="00CA6FF6">
      <w:pPr>
        <w:pStyle w:val="Corpodetexto"/>
      </w:pPr>
    </w:p>
    <w:p w14:paraId="79CB5F24" w14:textId="0A0DE177" w:rsidR="00CA6FF6" w:rsidRDefault="00CA6FF6" w:rsidP="00CA6FF6">
      <w:pPr>
        <w:pStyle w:val="Corpodetexto"/>
      </w:pPr>
    </w:p>
    <w:p w14:paraId="518F4F99" w14:textId="01ED715C" w:rsidR="00CA6FF6" w:rsidRDefault="00CA6FF6" w:rsidP="00CA6FF6">
      <w:pPr>
        <w:pStyle w:val="Corpodetexto"/>
      </w:pPr>
    </w:p>
    <w:p w14:paraId="0D22828F" w14:textId="7FF75AE6" w:rsidR="00CA6FF6" w:rsidRDefault="00CA6FF6" w:rsidP="00CA6FF6">
      <w:pPr>
        <w:pStyle w:val="Corpodetexto"/>
      </w:pPr>
    </w:p>
    <w:p w14:paraId="4F672E2B" w14:textId="446305A8" w:rsidR="00CA6FF6" w:rsidRDefault="00CA6FF6" w:rsidP="00CA6FF6">
      <w:pPr>
        <w:pStyle w:val="Corpodetexto"/>
      </w:pPr>
    </w:p>
    <w:p w14:paraId="25DCD64C" w14:textId="2415FA67" w:rsidR="00CA6FF6" w:rsidRDefault="00CA6FF6" w:rsidP="00CA6FF6">
      <w:pPr>
        <w:pStyle w:val="Corpodetexto"/>
      </w:pPr>
    </w:p>
    <w:p w14:paraId="7A33FE42" w14:textId="37AE16B3" w:rsidR="00CA6FF6" w:rsidRDefault="00CA6FF6" w:rsidP="00CA6FF6">
      <w:pPr>
        <w:pStyle w:val="Corpodetexto"/>
      </w:pPr>
    </w:p>
    <w:p w14:paraId="2CA99A15" w14:textId="0188F54B" w:rsidR="00CA6FF6" w:rsidRDefault="00CA6FF6" w:rsidP="00CA6FF6">
      <w:pPr>
        <w:pStyle w:val="Corpodetexto"/>
      </w:pPr>
    </w:p>
    <w:p w14:paraId="7E36F3AB" w14:textId="77777777" w:rsidR="00CA6FF6" w:rsidRDefault="00CA6FF6" w:rsidP="00CA6FF6">
      <w:pPr>
        <w:pStyle w:val="Corpodetexto"/>
      </w:pPr>
    </w:p>
    <w:p w14:paraId="79491880" w14:textId="0D6604AE" w:rsidR="0035522F" w:rsidRDefault="0035522F" w:rsidP="002C1D70">
      <w:pPr>
        <w:pStyle w:val="Ttulo1"/>
        <w:numPr>
          <w:ilvl w:val="1"/>
          <w:numId w:val="7"/>
        </w:numPr>
        <w:rPr>
          <w:sz w:val="24"/>
          <w:szCs w:val="24"/>
        </w:rPr>
      </w:pPr>
      <w:bookmarkStart w:id="35" w:name="_Toc45720075"/>
      <w:r>
        <w:rPr>
          <w:sz w:val="24"/>
          <w:szCs w:val="24"/>
        </w:rPr>
        <w:lastRenderedPageBreak/>
        <w:t>Rota exata – Gestão de Frotas</w:t>
      </w:r>
      <w:bookmarkEnd w:id="35"/>
    </w:p>
    <w:p w14:paraId="1DCE42DB" w14:textId="79C9E483" w:rsidR="0035522F" w:rsidRDefault="0035522F" w:rsidP="00CA6FF6">
      <w:pPr>
        <w:pStyle w:val="Corpodetexto"/>
      </w:pPr>
      <w:bookmarkStart w:id="36" w:name="_Toc45478654"/>
      <w:r>
        <w:rPr>
          <w:noProof/>
        </w:rPr>
        <w:drawing>
          <wp:inline distT="0" distB="0" distL="0" distR="0" wp14:anchorId="301BDCB6" wp14:editId="055D8A24">
            <wp:extent cx="4552950" cy="4057650"/>
            <wp:effectExtent l="0" t="0" r="0" b="0"/>
            <wp:docPr id="84" name="image6.png"/>
            <wp:cNvGraphicFramePr/>
            <a:graphic xmlns:a="http://schemas.openxmlformats.org/drawingml/2006/main">
              <a:graphicData uri="http://schemas.openxmlformats.org/drawingml/2006/picture">
                <pic:pic xmlns:pic="http://schemas.openxmlformats.org/drawingml/2006/picture">
                  <pic:nvPicPr>
                    <pic:cNvPr id="84" name="image6.png"/>
                    <pic:cNvPicPr/>
                  </pic:nvPicPr>
                  <pic:blipFill>
                    <a:blip r:embed="rId29"/>
                    <a:srcRect/>
                    <a:stretch>
                      <a:fillRect/>
                    </a:stretch>
                  </pic:blipFill>
                  <pic:spPr>
                    <a:xfrm>
                      <a:off x="0" y="0"/>
                      <a:ext cx="4552950" cy="4057650"/>
                    </a:xfrm>
                    <a:prstGeom prst="rect">
                      <a:avLst/>
                    </a:prstGeom>
                    <a:ln/>
                  </pic:spPr>
                </pic:pic>
              </a:graphicData>
            </a:graphic>
          </wp:inline>
        </w:drawing>
      </w:r>
      <w:bookmarkEnd w:id="36"/>
    </w:p>
    <w:p w14:paraId="51507903" w14:textId="2CE5F3C7" w:rsidR="0035522F" w:rsidRDefault="0035522F" w:rsidP="0035522F">
      <w:pPr>
        <w:pStyle w:val="Ttulo1"/>
        <w:rPr>
          <w:sz w:val="24"/>
          <w:szCs w:val="24"/>
        </w:rPr>
      </w:pPr>
    </w:p>
    <w:p w14:paraId="0CC5E187" w14:textId="1E69AF6B" w:rsidR="0035522F" w:rsidRDefault="0035522F" w:rsidP="0035522F">
      <w:pPr>
        <w:pStyle w:val="Ttulo1"/>
        <w:rPr>
          <w:sz w:val="24"/>
          <w:szCs w:val="24"/>
        </w:rPr>
      </w:pPr>
    </w:p>
    <w:p w14:paraId="577B5843" w14:textId="31F5EB9E" w:rsidR="0035522F" w:rsidRDefault="0035522F" w:rsidP="0035522F">
      <w:pPr>
        <w:pStyle w:val="Ttulo1"/>
        <w:rPr>
          <w:sz w:val="24"/>
          <w:szCs w:val="24"/>
        </w:rPr>
      </w:pPr>
    </w:p>
    <w:p w14:paraId="425CC7BE" w14:textId="7C679877" w:rsidR="0035522F" w:rsidRDefault="0035522F" w:rsidP="0035522F">
      <w:pPr>
        <w:pStyle w:val="Ttulo1"/>
        <w:rPr>
          <w:sz w:val="24"/>
          <w:szCs w:val="24"/>
        </w:rPr>
      </w:pPr>
    </w:p>
    <w:p w14:paraId="2D510245" w14:textId="17D0E06B" w:rsidR="0035522F" w:rsidRDefault="0035522F" w:rsidP="0035522F">
      <w:pPr>
        <w:pStyle w:val="Ttulo1"/>
        <w:rPr>
          <w:sz w:val="24"/>
          <w:szCs w:val="24"/>
        </w:rPr>
      </w:pPr>
    </w:p>
    <w:p w14:paraId="433E2A0F" w14:textId="42E05C56" w:rsidR="0035522F" w:rsidRDefault="0035522F" w:rsidP="0035522F">
      <w:pPr>
        <w:pStyle w:val="Ttulo1"/>
        <w:rPr>
          <w:sz w:val="24"/>
          <w:szCs w:val="24"/>
        </w:rPr>
      </w:pPr>
    </w:p>
    <w:p w14:paraId="344335BF" w14:textId="1171A673" w:rsidR="0035522F" w:rsidRDefault="0035522F" w:rsidP="0035522F">
      <w:pPr>
        <w:pStyle w:val="Ttulo1"/>
        <w:rPr>
          <w:sz w:val="24"/>
          <w:szCs w:val="24"/>
        </w:rPr>
      </w:pPr>
    </w:p>
    <w:p w14:paraId="500B36E2" w14:textId="59456347" w:rsidR="0035522F" w:rsidRDefault="0035522F" w:rsidP="0035522F">
      <w:pPr>
        <w:pStyle w:val="Ttulo1"/>
        <w:rPr>
          <w:sz w:val="24"/>
          <w:szCs w:val="24"/>
        </w:rPr>
      </w:pPr>
    </w:p>
    <w:p w14:paraId="55FE7934" w14:textId="1E7C94A3" w:rsidR="0035522F" w:rsidRDefault="0035522F" w:rsidP="0035522F">
      <w:pPr>
        <w:pStyle w:val="Ttulo1"/>
        <w:rPr>
          <w:sz w:val="24"/>
          <w:szCs w:val="24"/>
        </w:rPr>
      </w:pPr>
    </w:p>
    <w:p w14:paraId="2C5EF567" w14:textId="77777777" w:rsidR="0035522F" w:rsidRDefault="0035522F" w:rsidP="0035522F">
      <w:pPr>
        <w:pStyle w:val="Ttulo1"/>
        <w:rPr>
          <w:sz w:val="24"/>
          <w:szCs w:val="24"/>
        </w:rPr>
      </w:pPr>
    </w:p>
    <w:p w14:paraId="5CA37F3B" w14:textId="77777777" w:rsidR="0035522F" w:rsidRPr="0035522F" w:rsidRDefault="0035522F" w:rsidP="0035522F">
      <w:pPr>
        <w:pStyle w:val="Ttulo1"/>
        <w:rPr>
          <w:sz w:val="24"/>
          <w:szCs w:val="24"/>
        </w:rPr>
      </w:pPr>
    </w:p>
    <w:p w14:paraId="39D97116" w14:textId="7E5E10F7" w:rsidR="00A0316A" w:rsidRDefault="00150B17" w:rsidP="002C1D70">
      <w:pPr>
        <w:pStyle w:val="Ttulo1"/>
        <w:numPr>
          <w:ilvl w:val="0"/>
          <w:numId w:val="7"/>
        </w:numPr>
      </w:pPr>
      <w:bookmarkStart w:id="37" w:name="_Toc45720076"/>
      <w:r>
        <w:t>DOCUMENTO DO BANCO DE DADOS</w:t>
      </w:r>
      <w:bookmarkEnd w:id="37"/>
    </w:p>
    <w:p w14:paraId="79BDC5D8" w14:textId="5E925DDD" w:rsidR="0035522F" w:rsidRPr="0035522F" w:rsidRDefault="0035522F" w:rsidP="002C1D70">
      <w:pPr>
        <w:pStyle w:val="Ttulo1"/>
        <w:numPr>
          <w:ilvl w:val="1"/>
          <w:numId w:val="7"/>
        </w:numPr>
        <w:rPr>
          <w:sz w:val="24"/>
          <w:szCs w:val="24"/>
        </w:rPr>
      </w:pPr>
      <w:bookmarkStart w:id="38" w:name="_Toc45720077"/>
      <w:r w:rsidRPr="0035522F">
        <w:rPr>
          <w:sz w:val="24"/>
          <w:szCs w:val="24"/>
        </w:rPr>
        <w:t>Modelo Conceitual (MER)</w:t>
      </w:r>
      <w:bookmarkEnd w:id="38"/>
    </w:p>
    <w:p w14:paraId="61071865" w14:textId="77777777" w:rsidR="00A0316A" w:rsidRDefault="00A0316A">
      <w:pPr>
        <w:rPr>
          <w:sz w:val="8"/>
        </w:rPr>
      </w:pPr>
    </w:p>
    <w:p w14:paraId="0F5CE500" w14:textId="2C86BAFA" w:rsidR="00021BEA" w:rsidRDefault="0035522F" w:rsidP="00CA6FF6">
      <w:pPr>
        <w:pStyle w:val="Corpodetexto"/>
        <w:ind w:firstLine="0"/>
        <w:rPr>
          <w:sz w:val="8"/>
        </w:rPr>
      </w:pPr>
      <w:r>
        <w:rPr>
          <w:noProof/>
        </w:rPr>
        <w:drawing>
          <wp:inline distT="0" distB="0" distL="0" distR="0" wp14:anchorId="4ECEC009" wp14:editId="211AC5DE">
            <wp:extent cx="5762625" cy="6009640"/>
            <wp:effectExtent l="0" t="0" r="9525" b="0"/>
            <wp:docPr id="88" name="image14.png"/>
            <wp:cNvGraphicFramePr/>
            <a:graphic xmlns:a="http://schemas.openxmlformats.org/drawingml/2006/main">
              <a:graphicData uri="http://schemas.openxmlformats.org/drawingml/2006/picture">
                <pic:pic xmlns:pic="http://schemas.openxmlformats.org/drawingml/2006/picture">
                  <pic:nvPicPr>
                    <pic:cNvPr id="88" name="image14.png"/>
                    <pic:cNvPicPr/>
                  </pic:nvPicPr>
                  <pic:blipFill>
                    <a:blip r:embed="rId30"/>
                    <a:srcRect/>
                    <a:stretch>
                      <a:fillRect/>
                    </a:stretch>
                  </pic:blipFill>
                  <pic:spPr>
                    <a:xfrm>
                      <a:off x="0" y="0"/>
                      <a:ext cx="5762625" cy="6009640"/>
                    </a:xfrm>
                    <a:prstGeom prst="rect">
                      <a:avLst/>
                    </a:prstGeom>
                    <a:ln/>
                  </pic:spPr>
                </pic:pic>
              </a:graphicData>
            </a:graphic>
          </wp:inline>
        </w:drawing>
      </w:r>
    </w:p>
    <w:p w14:paraId="47BFD612" w14:textId="258454CC" w:rsidR="0035522F" w:rsidRDefault="0035522F" w:rsidP="00021BEA">
      <w:pPr>
        <w:ind w:hanging="142"/>
        <w:rPr>
          <w:sz w:val="8"/>
        </w:rPr>
      </w:pPr>
    </w:p>
    <w:p w14:paraId="60B5CAEF" w14:textId="39370ED6" w:rsidR="0035522F" w:rsidRDefault="0035522F" w:rsidP="00021BEA">
      <w:pPr>
        <w:ind w:hanging="142"/>
        <w:rPr>
          <w:sz w:val="8"/>
        </w:rPr>
      </w:pPr>
    </w:p>
    <w:p w14:paraId="104103AF" w14:textId="2936FF2E" w:rsidR="0035522F" w:rsidRDefault="0035522F" w:rsidP="00021BEA">
      <w:pPr>
        <w:ind w:hanging="142"/>
        <w:rPr>
          <w:sz w:val="8"/>
        </w:rPr>
      </w:pPr>
    </w:p>
    <w:p w14:paraId="3DE860CD" w14:textId="16D67131" w:rsidR="0035522F" w:rsidRDefault="0035522F" w:rsidP="00021BEA">
      <w:pPr>
        <w:ind w:hanging="142"/>
        <w:rPr>
          <w:sz w:val="8"/>
        </w:rPr>
      </w:pPr>
    </w:p>
    <w:p w14:paraId="3BC11AAD" w14:textId="7A292953" w:rsidR="0035522F" w:rsidRDefault="0035522F" w:rsidP="00021BEA">
      <w:pPr>
        <w:ind w:hanging="142"/>
        <w:rPr>
          <w:sz w:val="8"/>
        </w:rPr>
      </w:pPr>
    </w:p>
    <w:p w14:paraId="18234420" w14:textId="1BF9338E" w:rsidR="0035522F" w:rsidRDefault="0035522F" w:rsidP="00021BEA">
      <w:pPr>
        <w:ind w:hanging="142"/>
        <w:rPr>
          <w:sz w:val="8"/>
        </w:rPr>
      </w:pPr>
    </w:p>
    <w:p w14:paraId="423B7D57" w14:textId="7F4459A1" w:rsidR="0035522F" w:rsidRDefault="0035522F" w:rsidP="00021BEA">
      <w:pPr>
        <w:ind w:hanging="142"/>
        <w:rPr>
          <w:sz w:val="8"/>
        </w:rPr>
      </w:pPr>
    </w:p>
    <w:p w14:paraId="7C2F6C52" w14:textId="425B894A" w:rsidR="0035522F" w:rsidRDefault="0035522F" w:rsidP="00021BEA">
      <w:pPr>
        <w:ind w:hanging="142"/>
        <w:rPr>
          <w:sz w:val="8"/>
        </w:rPr>
      </w:pPr>
    </w:p>
    <w:p w14:paraId="4CAEAD54" w14:textId="643C5A5D" w:rsidR="0035522F" w:rsidRDefault="0035522F" w:rsidP="00021BEA">
      <w:pPr>
        <w:ind w:hanging="142"/>
        <w:rPr>
          <w:sz w:val="8"/>
        </w:rPr>
      </w:pPr>
    </w:p>
    <w:p w14:paraId="7A637C5F" w14:textId="55A73981" w:rsidR="0035522F" w:rsidRDefault="0035522F" w:rsidP="00021BEA">
      <w:pPr>
        <w:ind w:hanging="142"/>
        <w:rPr>
          <w:sz w:val="8"/>
        </w:rPr>
      </w:pPr>
    </w:p>
    <w:p w14:paraId="0B55E069" w14:textId="788EC7C0" w:rsidR="0035522F" w:rsidRDefault="0035522F" w:rsidP="00021BEA">
      <w:pPr>
        <w:ind w:hanging="142"/>
        <w:rPr>
          <w:sz w:val="8"/>
        </w:rPr>
      </w:pPr>
    </w:p>
    <w:p w14:paraId="18920604" w14:textId="34FD8545" w:rsidR="0035522F" w:rsidRDefault="0035522F" w:rsidP="00021BEA">
      <w:pPr>
        <w:ind w:hanging="142"/>
        <w:rPr>
          <w:sz w:val="8"/>
        </w:rPr>
      </w:pPr>
    </w:p>
    <w:p w14:paraId="7CEE7C48" w14:textId="6422DCA7" w:rsidR="0035522F" w:rsidRDefault="0035522F" w:rsidP="00021BEA">
      <w:pPr>
        <w:ind w:hanging="142"/>
        <w:rPr>
          <w:sz w:val="8"/>
        </w:rPr>
      </w:pPr>
    </w:p>
    <w:p w14:paraId="2877CE4F" w14:textId="173265CC" w:rsidR="0035522F" w:rsidRDefault="0035522F" w:rsidP="00021BEA">
      <w:pPr>
        <w:ind w:hanging="142"/>
        <w:rPr>
          <w:sz w:val="8"/>
        </w:rPr>
      </w:pPr>
    </w:p>
    <w:p w14:paraId="03780653" w14:textId="2E974F02" w:rsidR="0035522F" w:rsidRDefault="0035522F" w:rsidP="00021BEA">
      <w:pPr>
        <w:ind w:hanging="142"/>
        <w:rPr>
          <w:sz w:val="8"/>
        </w:rPr>
      </w:pPr>
    </w:p>
    <w:p w14:paraId="7DBEC3AF" w14:textId="1A66071D" w:rsidR="0035522F" w:rsidRDefault="0035522F" w:rsidP="00021BEA">
      <w:pPr>
        <w:ind w:hanging="142"/>
        <w:rPr>
          <w:sz w:val="8"/>
        </w:rPr>
      </w:pPr>
    </w:p>
    <w:p w14:paraId="572BA4CC" w14:textId="405E07F7" w:rsidR="0035522F" w:rsidRDefault="0035522F" w:rsidP="00021BEA">
      <w:pPr>
        <w:ind w:hanging="142"/>
        <w:rPr>
          <w:sz w:val="8"/>
        </w:rPr>
      </w:pPr>
    </w:p>
    <w:p w14:paraId="7264711C" w14:textId="12542BF9" w:rsidR="0035522F" w:rsidRDefault="0035522F" w:rsidP="00021BEA">
      <w:pPr>
        <w:ind w:hanging="142"/>
        <w:rPr>
          <w:sz w:val="8"/>
        </w:rPr>
      </w:pPr>
    </w:p>
    <w:p w14:paraId="4227990B" w14:textId="04270D92" w:rsidR="0035522F" w:rsidRDefault="0035522F" w:rsidP="00021BEA">
      <w:pPr>
        <w:ind w:hanging="142"/>
        <w:rPr>
          <w:sz w:val="8"/>
        </w:rPr>
      </w:pPr>
    </w:p>
    <w:p w14:paraId="694053F5" w14:textId="63E1C780" w:rsidR="0035522F" w:rsidRDefault="0035522F" w:rsidP="00021BEA">
      <w:pPr>
        <w:ind w:hanging="142"/>
        <w:rPr>
          <w:sz w:val="8"/>
        </w:rPr>
      </w:pPr>
    </w:p>
    <w:p w14:paraId="67AF701C" w14:textId="77777777" w:rsidR="0035522F" w:rsidRDefault="0035522F" w:rsidP="00021BEA">
      <w:pPr>
        <w:ind w:hanging="142"/>
        <w:rPr>
          <w:sz w:val="8"/>
        </w:rPr>
      </w:pPr>
    </w:p>
    <w:p w14:paraId="61BF0C54" w14:textId="506CD09E" w:rsidR="0035522F" w:rsidRDefault="0035522F" w:rsidP="002C1D70">
      <w:pPr>
        <w:pStyle w:val="PargrafodaLista"/>
        <w:numPr>
          <w:ilvl w:val="1"/>
          <w:numId w:val="7"/>
        </w:numPr>
        <w:rPr>
          <w:b/>
          <w:bCs/>
          <w:sz w:val="24"/>
          <w:szCs w:val="24"/>
        </w:rPr>
      </w:pPr>
      <w:r w:rsidRPr="0035522F">
        <w:rPr>
          <w:b/>
          <w:bCs/>
          <w:sz w:val="24"/>
          <w:szCs w:val="24"/>
        </w:rPr>
        <w:t>Modelo Lógico (DER)</w:t>
      </w:r>
    </w:p>
    <w:p w14:paraId="798C0D32" w14:textId="2831E71C" w:rsidR="0035522F" w:rsidRPr="0035522F" w:rsidRDefault="007D2999" w:rsidP="00CA6FF6">
      <w:pPr>
        <w:pStyle w:val="Corpodetexto"/>
        <w:ind w:firstLine="0"/>
        <w:rPr>
          <w:b/>
          <w:bCs/>
        </w:rPr>
      </w:pPr>
      <w:r>
        <w:rPr>
          <w:noProof/>
        </w:rPr>
        <w:drawing>
          <wp:inline distT="0" distB="0" distL="0" distR="0" wp14:anchorId="1D7BD479" wp14:editId="59D19055">
            <wp:extent cx="5762625" cy="3455035"/>
            <wp:effectExtent l="0" t="0" r="9525" b="0"/>
            <wp:docPr id="86" name="image11.png"/>
            <wp:cNvGraphicFramePr/>
            <a:graphic xmlns:a="http://schemas.openxmlformats.org/drawingml/2006/main">
              <a:graphicData uri="http://schemas.openxmlformats.org/drawingml/2006/picture">
                <pic:pic xmlns:pic="http://schemas.openxmlformats.org/drawingml/2006/picture">
                  <pic:nvPicPr>
                    <pic:cNvPr id="86" name="image11.png"/>
                    <pic:cNvPicPr/>
                  </pic:nvPicPr>
                  <pic:blipFill>
                    <a:blip r:embed="rId31"/>
                    <a:srcRect/>
                    <a:stretch>
                      <a:fillRect/>
                    </a:stretch>
                  </pic:blipFill>
                  <pic:spPr>
                    <a:xfrm>
                      <a:off x="0" y="0"/>
                      <a:ext cx="5762625" cy="3455035"/>
                    </a:xfrm>
                    <a:prstGeom prst="rect">
                      <a:avLst/>
                    </a:prstGeom>
                    <a:ln/>
                  </pic:spPr>
                </pic:pic>
              </a:graphicData>
            </a:graphic>
          </wp:inline>
        </w:drawing>
      </w:r>
    </w:p>
    <w:p w14:paraId="5080095D" w14:textId="77777777" w:rsidR="0035522F" w:rsidRDefault="0035522F" w:rsidP="00021BEA">
      <w:pPr>
        <w:ind w:hanging="142"/>
        <w:rPr>
          <w:sz w:val="8"/>
        </w:rPr>
      </w:pPr>
    </w:p>
    <w:p w14:paraId="05767FF7" w14:textId="70ED0905" w:rsidR="0035522F" w:rsidRDefault="0035522F" w:rsidP="00021BEA">
      <w:pPr>
        <w:ind w:hanging="142"/>
        <w:rPr>
          <w:sz w:val="8"/>
        </w:rPr>
        <w:sectPr w:rsidR="0035522F" w:rsidSect="00451E02">
          <w:pgSz w:w="11910" w:h="16840"/>
          <w:pgMar w:top="1701" w:right="1134" w:bottom="1134" w:left="1701" w:header="714" w:footer="782" w:gutter="0"/>
          <w:cols w:space="720"/>
        </w:sectPr>
      </w:pPr>
    </w:p>
    <w:p w14:paraId="1458A368" w14:textId="77777777" w:rsidR="00A0316A" w:rsidRDefault="00A0316A" w:rsidP="006005FB">
      <w:pPr>
        <w:pStyle w:val="Corpodetexto"/>
        <w:ind w:firstLine="0"/>
        <w:rPr>
          <w:sz w:val="20"/>
        </w:rPr>
      </w:pPr>
    </w:p>
    <w:p w14:paraId="2781916B" w14:textId="77777777" w:rsidR="00A0316A" w:rsidRDefault="00150B17" w:rsidP="002C1D70">
      <w:pPr>
        <w:pStyle w:val="Ttulo1"/>
        <w:numPr>
          <w:ilvl w:val="0"/>
          <w:numId w:val="7"/>
        </w:numPr>
        <w:spacing w:before="208"/>
      </w:pPr>
      <w:bookmarkStart w:id="39" w:name="_Toc45720078"/>
      <w:r>
        <w:t>DOCUMENTO DO BACK-END</w:t>
      </w:r>
      <w:bookmarkEnd w:id="39"/>
    </w:p>
    <w:p w14:paraId="30B47809" w14:textId="77777777" w:rsidR="00A0316A" w:rsidRDefault="00A0316A">
      <w:pPr>
        <w:pStyle w:val="Corpodetexto"/>
        <w:rPr>
          <w:sz w:val="20"/>
        </w:rPr>
      </w:pPr>
    </w:p>
    <w:p w14:paraId="166DB3A9" w14:textId="77777777" w:rsidR="00A0316A" w:rsidRDefault="00A0316A">
      <w:pPr>
        <w:pStyle w:val="Corpodetexto"/>
        <w:spacing w:before="5"/>
        <w:rPr>
          <w:sz w:val="19"/>
        </w:rPr>
      </w:pPr>
    </w:p>
    <w:p w14:paraId="09920B54" w14:textId="0960FCEC" w:rsidR="00A0316A" w:rsidRDefault="007D2999" w:rsidP="00CA6FF6">
      <w:pPr>
        <w:pStyle w:val="Corpodetexto"/>
        <w:rPr>
          <w:sz w:val="22"/>
        </w:rPr>
      </w:pPr>
      <w:r w:rsidRPr="00CA6FF6">
        <w:rPr>
          <w:noProof/>
        </w:rPr>
        <w:drawing>
          <wp:inline distT="0" distB="0" distL="0" distR="0" wp14:anchorId="68D39F28" wp14:editId="69EF9A50">
            <wp:extent cx="5762625" cy="3738880"/>
            <wp:effectExtent l="0" t="0" r="9525" b="0"/>
            <wp:docPr id="89" name="image21.png"/>
            <wp:cNvGraphicFramePr/>
            <a:graphic xmlns:a="http://schemas.openxmlformats.org/drawingml/2006/main">
              <a:graphicData uri="http://schemas.openxmlformats.org/drawingml/2006/picture">
                <pic:pic xmlns:pic="http://schemas.openxmlformats.org/drawingml/2006/picture">
                  <pic:nvPicPr>
                    <pic:cNvPr id="89" name="image21.png"/>
                    <pic:cNvPicPr/>
                  </pic:nvPicPr>
                  <pic:blipFill>
                    <a:blip r:embed="rId32"/>
                    <a:srcRect/>
                    <a:stretch>
                      <a:fillRect/>
                    </a:stretch>
                  </pic:blipFill>
                  <pic:spPr>
                    <a:xfrm>
                      <a:off x="0" y="0"/>
                      <a:ext cx="5762625" cy="3738880"/>
                    </a:xfrm>
                    <a:prstGeom prst="rect">
                      <a:avLst/>
                    </a:prstGeom>
                    <a:ln/>
                  </pic:spPr>
                </pic:pic>
              </a:graphicData>
            </a:graphic>
          </wp:inline>
        </w:drawing>
      </w:r>
    </w:p>
    <w:p w14:paraId="42C93A15" w14:textId="77777777" w:rsidR="00A0316A" w:rsidRDefault="00A0316A">
      <w:pPr>
        <w:pStyle w:val="Corpodetexto"/>
      </w:pPr>
    </w:p>
    <w:p w14:paraId="3CC603AF" w14:textId="77777777" w:rsidR="009A7C11" w:rsidRDefault="009A7C11">
      <w:pPr>
        <w:pStyle w:val="Corpodetexto"/>
      </w:pPr>
    </w:p>
    <w:p w14:paraId="13881211" w14:textId="77777777" w:rsidR="009A7C11" w:rsidRDefault="009A7C11">
      <w:pPr>
        <w:pStyle w:val="Corpodetexto"/>
      </w:pPr>
    </w:p>
    <w:p w14:paraId="6629C035" w14:textId="77777777" w:rsidR="009A7C11" w:rsidRDefault="009A7C11">
      <w:pPr>
        <w:pStyle w:val="Corpodetexto"/>
      </w:pPr>
    </w:p>
    <w:p w14:paraId="6ABFADA2" w14:textId="77777777" w:rsidR="009A7C11" w:rsidRDefault="009A7C11">
      <w:pPr>
        <w:pStyle w:val="Corpodetexto"/>
      </w:pPr>
    </w:p>
    <w:p w14:paraId="56750DC5" w14:textId="77777777" w:rsidR="009A7C11" w:rsidRDefault="009A7C11">
      <w:pPr>
        <w:pStyle w:val="Corpodetexto"/>
      </w:pPr>
    </w:p>
    <w:p w14:paraId="639E2A50" w14:textId="77777777" w:rsidR="009A7C11" w:rsidRDefault="009A7C11">
      <w:pPr>
        <w:pStyle w:val="Corpodetexto"/>
      </w:pPr>
    </w:p>
    <w:p w14:paraId="45CA208B" w14:textId="77777777" w:rsidR="009A7C11" w:rsidRDefault="009A7C11">
      <w:pPr>
        <w:pStyle w:val="Corpodetexto"/>
      </w:pPr>
    </w:p>
    <w:p w14:paraId="764F5A65" w14:textId="77777777" w:rsidR="009A7C11" w:rsidRDefault="009A7C11">
      <w:pPr>
        <w:pStyle w:val="Corpodetexto"/>
      </w:pPr>
    </w:p>
    <w:p w14:paraId="5D4BD617" w14:textId="77777777" w:rsidR="009A7C11" w:rsidRDefault="009A7C11">
      <w:pPr>
        <w:pStyle w:val="Corpodetexto"/>
      </w:pPr>
    </w:p>
    <w:p w14:paraId="416124DF" w14:textId="77777777" w:rsidR="009A7C11" w:rsidRDefault="009A7C11">
      <w:pPr>
        <w:pStyle w:val="Corpodetexto"/>
      </w:pPr>
    </w:p>
    <w:p w14:paraId="46D043CC" w14:textId="77777777" w:rsidR="009A7C11" w:rsidRDefault="009A7C11">
      <w:pPr>
        <w:pStyle w:val="Corpodetexto"/>
      </w:pPr>
    </w:p>
    <w:p w14:paraId="3EC5B935" w14:textId="77777777" w:rsidR="009A7C11" w:rsidRDefault="009A7C11">
      <w:pPr>
        <w:pStyle w:val="Corpodetexto"/>
      </w:pPr>
    </w:p>
    <w:p w14:paraId="425F06C3" w14:textId="77777777" w:rsidR="009A7C11" w:rsidRDefault="009A7C11">
      <w:pPr>
        <w:pStyle w:val="Corpodetexto"/>
      </w:pPr>
    </w:p>
    <w:p w14:paraId="07F352BD" w14:textId="187E26AF" w:rsidR="009A7C11" w:rsidRDefault="009A7C11">
      <w:pPr>
        <w:pStyle w:val="Corpodetexto"/>
        <w:rPr>
          <w:sz w:val="20"/>
        </w:rPr>
      </w:pPr>
    </w:p>
    <w:p w14:paraId="3A9ECA69" w14:textId="77777777" w:rsidR="007D2999" w:rsidRDefault="007D2999">
      <w:pPr>
        <w:pStyle w:val="Corpodetexto"/>
        <w:rPr>
          <w:sz w:val="20"/>
        </w:rPr>
      </w:pPr>
    </w:p>
    <w:p w14:paraId="17DF3E12" w14:textId="77777777" w:rsidR="00EF4C52" w:rsidRDefault="00EF4C52" w:rsidP="00EF4C52">
      <w:pPr>
        <w:pStyle w:val="Ttulo1"/>
      </w:pPr>
    </w:p>
    <w:p w14:paraId="68BA6588" w14:textId="7BC035DC" w:rsidR="00EF4C52" w:rsidRDefault="00150B17" w:rsidP="00EF4C52">
      <w:pPr>
        <w:pStyle w:val="Ttulo1"/>
        <w:numPr>
          <w:ilvl w:val="0"/>
          <w:numId w:val="7"/>
        </w:numPr>
      </w:pPr>
      <w:bookmarkStart w:id="40" w:name="_Toc45720079"/>
      <w:r>
        <w:t>DOCUMENTO DO FRONT-END</w:t>
      </w:r>
      <w:bookmarkEnd w:id="40"/>
    </w:p>
    <w:p w14:paraId="71A22A42" w14:textId="77777777" w:rsidR="00EF4C52" w:rsidRDefault="00EF4C52" w:rsidP="00EF4C52">
      <w:pPr>
        <w:pStyle w:val="Corpodetexto"/>
        <w:keepNext/>
        <w:ind w:hanging="567"/>
      </w:pPr>
      <w:r w:rsidRPr="00EF4C52">
        <w:rPr>
          <w:noProof/>
          <w:sz w:val="20"/>
        </w:rPr>
        <w:drawing>
          <wp:inline distT="0" distB="0" distL="0" distR="0" wp14:anchorId="080B6C66" wp14:editId="6F9B123F">
            <wp:extent cx="6343650" cy="697166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43650" cy="6971665"/>
                    </a:xfrm>
                    <a:prstGeom prst="rect">
                      <a:avLst/>
                    </a:prstGeom>
                    <a:noFill/>
                    <a:ln>
                      <a:noFill/>
                    </a:ln>
                  </pic:spPr>
                </pic:pic>
              </a:graphicData>
            </a:graphic>
          </wp:inline>
        </w:drawing>
      </w:r>
    </w:p>
    <w:p w14:paraId="148594A2" w14:textId="7626CE8B" w:rsidR="00A0316A" w:rsidRDefault="00EF4C52" w:rsidP="00EF4C52">
      <w:pPr>
        <w:pStyle w:val="Legenda"/>
        <w:ind w:firstLine="3261"/>
        <w:rPr>
          <w:sz w:val="20"/>
        </w:rPr>
      </w:pPr>
      <w:r>
        <w:t xml:space="preserve">Figura </w:t>
      </w:r>
      <w:r>
        <w:fldChar w:fldCharType="begin"/>
      </w:r>
      <w:r>
        <w:instrText xml:space="preserve"> SEQ Figura \* ARABIC </w:instrText>
      </w:r>
      <w:r>
        <w:fldChar w:fldCharType="separate"/>
      </w:r>
      <w:r w:rsidR="0025158E">
        <w:rPr>
          <w:noProof/>
        </w:rPr>
        <w:t>1</w:t>
      </w:r>
      <w:r>
        <w:fldChar w:fldCharType="end"/>
      </w:r>
      <w:r>
        <w:t xml:space="preserve"> - Parte 1 HOME</w:t>
      </w:r>
    </w:p>
    <w:p w14:paraId="0E4F33A8" w14:textId="0F7D7080" w:rsidR="00EF4C52" w:rsidRDefault="00EF4C52" w:rsidP="00EF4C52">
      <w:pPr>
        <w:pStyle w:val="Corpodetexto"/>
        <w:ind w:hanging="567"/>
        <w:rPr>
          <w:sz w:val="20"/>
        </w:rPr>
      </w:pPr>
    </w:p>
    <w:p w14:paraId="5A51A861" w14:textId="3700121C" w:rsidR="00EF4C52" w:rsidRDefault="00EF4C52" w:rsidP="00EF4C52">
      <w:pPr>
        <w:pStyle w:val="Corpodetexto"/>
        <w:ind w:hanging="567"/>
        <w:rPr>
          <w:sz w:val="20"/>
        </w:rPr>
      </w:pPr>
    </w:p>
    <w:p w14:paraId="18C39D22" w14:textId="20FC44EC" w:rsidR="00EF4C52" w:rsidRDefault="00EF4C52" w:rsidP="00EF4C52">
      <w:pPr>
        <w:pStyle w:val="Corpodetexto"/>
        <w:ind w:hanging="567"/>
        <w:rPr>
          <w:sz w:val="20"/>
        </w:rPr>
      </w:pPr>
    </w:p>
    <w:p w14:paraId="08ECE835" w14:textId="1497945A" w:rsidR="00EF4C52" w:rsidRDefault="00EF4C52" w:rsidP="00EF4C52">
      <w:pPr>
        <w:pStyle w:val="Corpodetexto"/>
        <w:ind w:hanging="567"/>
        <w:rPr>
          <w:sz w:val="20"/>
        </w:rPr>
      </w:pPr>
    </w:p>
    <w:p w14:paraId="1622EB1C" w14:textId="7408F61A" w:rsidR="00EF4C52" w:rsidRDefault="00EF4C52" w:rsidP="00EF4C52">
      <w:pPr>
        <w:pStyle w:val="Corpodetexto"/>
        <w:ind w:hanging="567"/>
        <w:rPr>
          <w:sz w:val="20"/>
        </w:rPr>
      </w:pPr>
    </w:p>
    <w:p w14:paraId="16D6362A" w14:textId="53A6433C" w:rsidR="00EF4C52" w:rsidRDefault="00EF4C52" w:rsidP="00EF4C52">
      <w:pPr>
        <w:pStyle w:val="Corpodetexto"/>
        <w:ind w:hanging="567"/>
        <w:rPr>
          <w:sz w:val="20"/>
        </w:rPr>
      </w:pPr>
    </w:p>
    <w:p w14:paraId="2C6E3502" w14:textId="75731E04" w:rsidR="00EF4C52" w:rsidRDefault="00EF4C52" w:rsidP="00EF4C52">
      <w:pPr>
        <w:pStyle w:val="Corpodetexto"/>
        <w:ind w:hanging="567"/>
        <w:rPr>
          <w:sz w:val="20"/>
        </w:rPr>
      </w:pPr>
    </w:p>
    <w:p w14:paraId="5C537923" w14:textId="5812B83D" w:rsidR="00EF4C52" w:rsidRDefault="00EF4C52" w:rsidP="00EF4C52">
      <w:pPr>
        <w:pStyle w:val="Corpodetexto"/>
        <w:ind w:hanging="567"/>
        <w:rPr>
          <w:sz w:val="20"/>
        </w:rPr>
      </w:pPr>
    </w:p>
    <w:p w14:paraId="36D0098E" w14:textId="77777777" w:rsidR="00EF4C52" w:rsidRDefault="00EF4C52" w:rsidP="00EF4C52">
      <w:pPr>
        <w:pStyle w:val="Corpodetexto"/>
        <w:keepNext/>
        <w:ind w:hanging="567"/>
      </w:pPr>
      <w:r w:rsidRPr="00EF4C52">
        <w:rPr>
          <w:noProof/>
          <w:sz w:val="20"/>
        </w:rPr>
        <w:drawing>
          <wp:inline distT="0" distB="0" distL="0" distR="0" wp14:anchorId="14FA3F5C" wp14:editId="385DAA73">
            <wp:extent cx="6343650" cy="77609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3650" cy="7760970"/>
                    </a:xfrm>
                    <a:prstGeom prst="rect">
                      <a:avLst/>
                    </a:prstGeom>
                    <a:noFill/>
                    <a:ln>
                      <a:noFill/>
                    </a:ln>
                  </pic:spPr>
                </pic:pic>
              </a:graphicData>
            </a:graphic>
          </wp:inline>
        </w:drawing>
      </w:r>
    </w:p>
    <w:p w14:paraId="6132EDC0" w14:textId="6404A296" w:rsidR="00EF4C52" w:rsidRDefault="00EF4C52" w:rsidP="00EF4C52">
      <w:pPr>
        <w:pStyle w:val="Legenda"/>
        <w:ind w:firstLine="3261"/>
        <w:rPr>
          <w:sz w:val="20"/>
        </w:rPr>
      </w:pPr>
      <w:r>
        <w:t xml:space="preserve">Figura </w:t>
      </w:r>
      <w:r>
        <w:fldChar w:fldCharType="begin"/>
      </w:r>
      <w:r>
        <w:instrText xml:space="preserve"> SEQ Figura \* ARABIC </w:instrText>
      </w:r>
      <w:r>
        <w:fldChar w:fldCharType="separate"/>
      </w:r>
      <w:r w:rsidR="0025158E">
        <w:rPr>
          <w:noProof/>
        </w:rPr>
        <w:t>2</w:t>
      </w:r>
      <w:r>
        <w:fldChar w:fldCharType="end"/>
      </w:r>
      <w:r>
        <w:t xml:space="preserve"> - Parte 2 HOME</w:t>
      </w:r>
    </w:p>
    <w:p w14:paraId="2B14305F" w14:textId="06018478" w:rsidR="00EF4C52" w:rsidRDefault="00EF4C52" w:rsidP="00EF4C52">
      <w:pPr>
        <w:pStyle w:val="Corpodetexto"/>
        <w:ind w:hanging="567"/>
        <w:rPr>
          <w:sz w:val="20"/>
        </w:rPr>
      </w:pPr>
    </w:p>
    <w:p w14:paraId="0343B0A3" w14:textId="52B046A8" w:rsidR="00EF4C52" w:rsidRDefault="00EF4C52" w:rsidP="00EF4C52">
      <w:pPr>
        <w:pStyle w:val="Corpodetexto"/>
        <w:ind w:hanging="567"/>
        <w:rPr>
          <w:sz w:val="20"/>
        </w:rPr>
      </w:pPr>
    </w:p>
    <w:p w14:paraId="4F936C7A" w14:textId="6DC6A53E" w:rsidR="00EF4C52" w:rsidRDefault="00EF4C52" w:rsidP="00EF4C52">
      <w:pPr>
        <w:pStyle w:val="Corpodetexto"/>
        <w:ind w:hanging="567"/>
        <w:rPr>
          <w:sz w:val="20"/>
        </w:rPr>
      </w:pPr>
    </w:p>
    <w:p w14:paraId="78BE386D" w14:textId="20073713" w:rsidR="00EF4C52" w:rsidRDefault="00EF4C52" w:rsidP="00EF4C52">
      <w:pPr>
        <w:pStyle w:val="Corpodetexto"/>
        <w:ind w:hanging="567"/>
        <w:rPr>
          <w:sz w:val="20"/>
        </w:rPr>
      </w:pPr>
    </w:p>
    <w:p w14:paraId="4FD89D68" w14:textId="79C2C41B" w:rsidR="00EF4C52" w:rsidRDefault="00EF4C52" w:rsidP="00EF4C52">
      <w:pPr>
        <w:pStyle w:val="Corpodetexto"/>
        <w:ind w:hanging="567"/>
        <w:rPr>
          <w:sz w:val="20"/>
        </w:rPr>
      </w:pPr>
    </w:p>
    <w:p w14:paraId="3FEA3286" w14:textId="1AD9D90E" w:rsidR="00EF4C52" w:rsidRDefault="00EF4C52" w:rsidP="00EF4C52">
      <w:pPr>
        <w:pStyle w:val="Corpodetexto"/>
        <w:ind w:hanging="567"/>
        <w:rPr>
          <w:sz w:val="20"/>
        </w:rPr>
      </w:pPr>
    </w:p>
    <w:p w14:paraId="3268A7EF" w14:textId="127784CD" w:rsidR="00EF4C52" w:rsidRDefault="00EF4C52" w:rsidP="00EF4C52">
      <w:pPr>
        <w:pStyle w:val="Corpodetexto"/>
        <w:ind w:hanging="567"/>
        <w:rPr>
          <w:sz w:val="20"/>
        </w:rPr>
      </w:pPr>
    </w:p>
    <w:p w14:paraId="2D7A4DB6" w14:textId="77777777" w:rsidR="00EF4C52" w:rsidRDefault="00EF4C52" w:rsidP="00EF4C52">
      <w:pPr>
        <w:pStyle w:val="Corpodetexto"/>
        <w:keepNext/>
        <w:ind w:hanging="567"/>
      </w:pPr>
      <w:r w:rsidRPr="00EF4C52">
        <w:rPr>
          <w:noProof/>
          <w:sz w:val="20"/>
        </w:rPr>
        <w:drawing>
          <wp:inline distT="0" distB="0" distL="0" distR="0" wp14:anchorId="52952644" wp14:editId="7986202C">
            <wp:extent cx="6343650" cy="5668010"/>
            <wp:effectExtent l="0" t="0" r="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3650" cy="5668010"/>
                    </a:xfrm>
                    <a:prstGeom prst="rect">
                      <a:avLst/>
                    </a:prstGeom>
                    <a:noFill/>
                    <a:ln>
                      <a:noFill/>
                    </a:ln>
                  </pic:spPr>
                </pic:pic>
              </a:graphicData>
            </a:graphic>
          </wp:inline>
        </w:drawing>
      </w:r>
    </w:p>
    <w:p w14:paraId="0E2E675F" w14:textId="274570A0" w:rsidR="00EF4C52" w:rsidRDefault="00EF4C52" w:rsidP="00EF4C52">
      <w:pPr>
        <w:pStyle w:val="Legenda"/>
        <w:ind w:firstLine="3261"/>
      </w:pPr>
      <w:r>
        <w:t xml:space="preserve">Figura </w:t>
      </w:r>
      <w:r>
        <w:fldChar w:fldCharType="begin"/>
      </w:r>
      <w:r>
        <w:instrText xml:space="preserve"> SEQ Figura \* ARABIC </w:instrText>
      </w:r>
      <w:r>
        <w:fldChar w:fldCharType="separate"/>
      </w:r>
      <w:r w:rsidR="0025158E">
        <w:rPr>
          <w:noProof/>
        </w:rPr>
        <w:t>3</w:t>
      </w:r>
      <w:r>
        <w:fldChar w:fldCharType="end"/>
      </w:r>
      <w:r>
        <w:t xml:space="preserve"> - Parte 3 HOME</w:t>
      </w:r>
    </w:p>
    <w:p w14:paraId="337BAF32" w14:textId="6A36E794" w:rsidR="00EF4C52" w:rsidRDefault="00EF4C52" w:rsidP="00EF4C52">
      <w:r>
        <w:t xml:space="preserve">As imagens acima é o conjunto da </w:t>
      </w:r>
      <w:r w:rsidRPr="00FA7EAD">
        <w:rPr>
          <w:i/>
          <w:iCs/>
        </w:rPr>
        <w:t>Home principal</w:t>
      </w:r>
      <w:r>
        <w:t>, os visitantes ou cliente</w:t>
      </w:r>
      <w:r w:rsidR="00FA7EAD">
        <w:t>s</w:t>
      </w:r>
      <w:r>
        <w:t xml:space="preserve"> poderam ver informações </w:t>
      </w:r>
      <w:r w:rsidR="00FA7EAD">
        <w:t>dos serviços da</w:t>
      </w:r>
      <w:r>
        <w:t xml:space="preserve"> empresa Voiture – Controle de Frotas.</w:t>
      </w:r>
    </w:p>
    <w:p w14:paraId="513300EC" w14:textId="2CB748F5" w:rsidR="00EF4C52" w:rsidRDefault="00EF4C52" w:rsidP="00EF4C52"/>
    <w:p w14:paraId="0E76B613" w14:textId="7B33ACEC" w:rsidR="00EF4C52" w:rsidRDefault="00EF4C52" w:rsidP="00EF4C52"/>
    <w:p w14:paraId="087DD884" w14:textId="5EE80051" w:rsidR="00EF4C52" w:rsidRDefault="00EF4C52" w:rsidP="00EF4C52"/>
    <w:p w14:paraId="0560FE65" w14:textId="750C096F" w:rsidR="00EF4C52" w:rsidRDefault="00EF4C52" w:rsidP="00EF4C52"/>
    <w:p w14:paraId="69D2CF9F" w14:textId="577400F8" w:rsidR="00EF4C52" w:rsidRDefault="00EF4C52" w:rsidP="00EF4C52"/>
    <w:p w14:paraId="18560DC0" w14:textId="385A488E" w:rsidR="00EF4C52" w:rsidRDefault="00EF4C52" w:rsidP="00EF4C52"/>
    <w:p w14:paraId="7A9E4633" w14:textId="24F811D5" w:rsidR="00EF4C52" w:rsidRDefault="00EF4C52" w:rsidP="00EF4C52"/>
    <w:p w14:paraId="5BD0E33B" w14:textId="0F070E38" w:rsidR="00EF4C52" w:rsidRDefault="00EF4C52" w:rsidP="00EF4C52"/>
    <w:p w14:paraId="1CB9347E" w14:textId="081F7774" w:rsidR="00EF4C52" w:rsidRDefault="00EF4C52" w:rsidP="00EF4C52"/>
    <w:p w14:paraId="3A366107" w14:textId="533512BF" w:rsidR="00EF4C52" w:rsidRDefault="00EF4C52" w:rsidP="00EF4C52"/>
    <w:p w14:paraId="3D01EAB1" w14:textId="77777777" w:rsidR="00EF4C52" w:rsidRDefault="00EF4C52" w:rsidP="00EF4C52">
      <w:pPr>
        <w:keepNext/>
        <w:ind w:hanging="709"/>
      </w:pPr>
      <w:r w:rsidRPr="00EF4C52">
        <w:rPr>
          <w:noProof/>
        </w:rPr>
        <w:drawing>
          <wp:inline distT="0" distB="0" distL="0" distR="0" wp14:anchorId="7DB7DBC9" wp14:editId="5F49A0C0">
            <wp:extent cx="6343650" cy="70116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3650" cy="7011670"/>
                    </a:xfrm>
                    <a:prstGeom prst="rect">
                      <a:avLst/>
                    </a:prstGeom>
                    <a:noFill/>
                    <a:ln>
                      <a:noFill/>
                    </a:ln>
                  </pic:spPr>
                </pic:pic>
              </a:graphicData>
            </a:graphic>
          </wp:inline>
        </w:drawing>
      </w:r>
    </w:p>
    <w:p w14:paraId="361D14FC" w14:textId="54BD9601" w:rsidR="00EF4C52" w:rsidRDefault="00EF4C52" w:rsidP="00FA7EAD">
      <w:pPr>
        <w:pStyle w:val="Legenda"/>
        <w:ind w:firstLine="3261"/>
      </w:pPr>
      <w:r>
        <w:t xml:space="preserve">Figura </w:t>
      </w:r>
      <w:r>
        <w:fldChar w:fldCharType="begin"/>
      </w:r>
      <w:r>
        <w:instrText xml:space="preserve"> SEQ Figura \* ARABIC </w:instrText>
      </w:r>
      <w:r>
        <w:fldChar w:fldCharType="separate"/>
      </w:r>
      <w:r w:rsidR="0025158E">
        <w:rPr>
          <w:noProof/>
        </w:rPr>
        <w:t>4</w:t>
      </w:r>
      <w:r>
        <w:fldChar w:fldCharType="end"/>
      </w:r>
      <w:r>
        <w:t xml:space="preserve"> - Parte 1 Sobre Nós</w:t>
      </w:r>
    </w:p>
    <w:p w14:paraId="587B58B5" w14:textId="77777777" w:rsidR="00EF4C52" w:rsidRDefault="00EF4C52" w:rsidP="00EF4C52"/>
    <w:p w14:paraId="0FC25355" w14:textId="764926AC" w:rsidR="00EF4C52" w:rsidRDefault="00EF4C52" w:rsidP="00EF4C52"/>
    <w:p w14:paraId="6F5D8699" w14:textId="72018DFF" w:rsidR="00FA7EAD" w:rsidRDefault="00FA7EAD" w:rsidP="00EF4C52"/>
    <w:p w14:paraId="40B15790" w14:textId="3CEA4B25" w:rsidR="00FA7EAD" w:rsidRDefault="00FA7EAD" w:rsidP="00EF4C52"/>
    <w:p w14:paraId="03519A9E" w14:textId="4D015DED" w:rsidR="00FA7EAD" w:rsidRDefault="00FA7EAD" w:rsidP="00EF4C52"/>
    <w:p w14:paraId="487D370C" w14:textId="23F1D9E2" w:rsidR="00FA7EAD" w:rsidRDefault="00FA7EAD" w:rsidP="00EF4C52"/>
    <w:p w14:paraId="104088F9" w14:textId="4371F1A9" w:rsidR="00FA7EAD" w:rsidRDefault="00FA7EAD" w:rsidP="00EF4C52"/>
    <w:p w14:paraId="0550C4CD" w14:textId="22BBEB5D" w:rsidR="00FA7EAD" w:rsidRDefault="00FA7EAD" w:rsidP="00EF4C52"/>
    <w:p w14:paraId="1E411CCA" w14:textId="47F686B0" w:rsidR="00FA7EAD" w:rsidRDefault="00FA7EAD" w:rsidP="00EF4C52"/>
    <w:p w14:paraId="5FC866A3" w14:textId="77777777" w:rsidR="00FA7EAD" w:rsidRDefault="00FA7EAD" w:rsidP="00FA7EAD">
      <w:pPr>
        <w:keepNext/>
        <w:ind w:hanging="709"/>
      </w:pPr>
      <w:r w:rsidRPr="00FA7EAD">
        <w:rPr>
          <w:noProof/>
        </w:rPr>
        <w:drawing>
          <wp:inline distT="0" distB="0" distL="0" distR="0" wp14:anchorId="6C3BE57D" wp14:editId="0C806AB6">
            <wp:extent cx="6343650" cy="57607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3650" cy="5760720"/>
                    </a:xfrm>
                    <a:prstGeom prst="rect">
                      <a:avLst/>
                    </a:prstGeom>
                    <a:noFill/>
                    <a:ln>
                      <a:noFill/>
                    </a:ln>
                  </pic:spPr>
                </pic:pic>
              </a:graphicData>
            </a:graphic>
          </wp:inline>
        </w:drawing>
      </w:r>
    </w:p>
    <w:p w14:paraId="5799ED05" w14:textId="279C7F35" w:rsidR="00FA7EAD" w:rsidRDefault="00FA7EAD" w:rsidP="00FA7EAD">
      <w:pPr>
        <w:pStyle w:val="Legenda"/>
        <w:ind w:firstLine="3261"/>
      </w:pPr>
      <w:r>
        <w:t xml:space="preserve">Figura </w:t>
      </w:r>
      <w:r>
        <w:fldChar w:fldCharType="begin"/>
      </w:r>
      <w:r>
        <w:instrText xml:space="preserve"> SEQ Figura \* ARABIC </w:instrText>
      </w:r>
      <w:r>
        <w:fldChar w:fldCharType="separate"/>
      </w:r>
      <w:r w:rsidR="0025158E">
        <w:rPr>
          <w:noProof/>
        </w:rPr>
        <w:t>5</w:t>
      </w:r>
      <w:r>
        <w:fldChar w:fldCharType="end"/>
      </w:r>
      <w:r>
        <w:t xml:space="preserve"> - Parte 2 Sobre Nós</w:t>
      </w:r>
    </w:p>
    <w:p w14:paraId="4380148C" w14:textId="23A1284A" w:rsidR="00FA7EAD" w:rsidRDefault="00FA7EAD" w:rsidP="00FA7EAD"/>
    <w:p w14:paraId="789358CD" w14:textId="1E22C95B" w:rsidR="00FA7EAD" w:rsidRDefault="00274635" w:rsidP="00FA7EAD">
      <w:r>
        <w:t>A</w:t>
      </w:r>
      <w:ins w:id="41" w:author="Igreja" w:date="2020-07-18T09:56:00Z">
        <w:r w:rsidR="00332BAC">
          <w:t xml:space="preserve"> </w:t>
        </w:r>
      </w:ins>
      <w:r w:rsidR="00FA7EAD" w:rsidRPr="00FA7EAD">
        <w:t xml:space="preserve">página </w:t>
      </w:r>
      <w:r w:rsidR="00FA7EAD" w:rsidRPr="00FA7EAD">
        <w:rPr>
          <w:i/>
          <w:iCs/>
        </w:rPr>
        <w:t>Sobre Nós</w:t>
      </w:r>
      <w:r w:rsidR="00FA7EAD">
        <w:rPr>
          <w:i/>
          <w:iCs/>
        </w:rPr>
        <w:t>,</w:t>
      </w:r>
      <w:r>
        <w:rPr>
          <w:i/>
          <w:iCs/>
        </w:rPr>
        <w:t xml:space="preserve"> da </w:t>
      </w:r>
      <w:r w:rsidR="00FA7EAD">
        <w:t xml:space="preserve"> informações sobre a empresa,</w:t>
      </w:r>
      <w:r>
        <w:t xml:space="preserve"> falando</w:t>
      </w:r>
      <w:r w:rsidR="00FA7EAD">
        <w:t xml:space="preserve"> como o aplicativo funciona, qual o intuito da empresa, etc.</w:t>
      </w:r>
    </w:p>
    <w:p w14:paraId="75E3588C" w14:textId="2DC8F1A4" w:rsidR="00FA7EAD" w:rsidRDefault="00FA7EAD" w:rsidP="00FA7EAD"/>
    <w:p w14:paraId="10EAE0F2" w14:textId="473E32C0" w:rsidR="00FA7EAD" w:rsidRDefault="00FA7EAD" w:rsidP="00FA7EAD"/>
    <w:p w14:paraId="382DC398" w14:textId="682C1353" w:rsidR="00FA7EAD" w:rsidRDefault="00FA7EAD" w:rsidP="00FA7EAD"/>
    <w:p w14:paraId="7DEE5674" w14:textId="1C8705B0" w:rsidR="00FA7EAD" w:rsidRDefault="00FA7EAD" w:rsidP="00FA7EAD"/>
    <w:p w14:paraId="02F1F880" w14:textId="0E9B8F05" w:rsidR="00FA7EAD" w:rsidRDefault="00FA7EAD" w:rsidP="00FA7EAD"/>
    <w:p w14:paraId="00CA5E6E" w14:textId="738FF950" w:rsidR="00FA7EAD" w:rsidRDefault="00FA7EAD" w:rsidP="00FA7EAD"/>
    <w:p w14:paraId="755C5557" w14:textId="2D84F280" w:rsidR="00FA7EAD" w:rsidRDefault="00FA7EAD" w:rsidP="00FA7EAD"/>
    <w:p w14:paraId="6057D1BE" w14:textId="2441A719" w:rsidR="00FA7EAD" w:rsidRDefault="00FA7EAD" w:rsidP="00FA7EAD"/>
    <w:p w14:paraId="05B43337" w14:textId="73CD1224" w:rsidR="00FA7EAD" w:rsidRDefault="00FA7EAD" w:rsidP="00FA7EAD"/>
    <w:p w14:paraId="1D3DDAD4" w14:textId="3BD6746F" w:rsidR="00FA7EAD" w:rsidRDefault="00FA7EAD" w:rsidP="00FA7EAD"/>
    <w:p w14:paraId="2D3D9526" w14:textId="734E1E9C" w:rsidR="00FA7EAD" w:rsidRDefault="00FA7EAD" w:rsidP="00FA7EAD"/>
    <w:p w14:paraId="4484F28F" w14:textId="77777777" w:rsidR="00FA7EAD" w:rsidRDefault="00FA7EAD" w:rsidP="00FA7EAD">
      <w:pPr>
        <w:keepNext/>
        <w:ind w:hanging="567"/>
      </w:pPr>
      <w:r w:rsidRPr="00FA7EAD">
        <w:rPr>
          <w:noProof/>
        </w:rPr>
        <w:drawing>
          <wp:inline distT="0" distB="0" distL="0" distR="0" wp14:anchorId="0CFE5E92" wp14:editId="16FC817D">
            <wp:extent cx="6343650" cy="60471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3650" cy="6047105"/>
                    </a:xfrm>
                    <a:prstGeom prst="rect">
                      <a:avLst/>
                    </a:prstGeom>
                    <a:noFill/>
                    <a:ln>
                      <a:noFill/>
                    </a:ln>
                  </pic:spPr>
                </pic:pic>
              </a:graphicData>
            </a:graphic>
          </wp:inline>
        </w:drawing>
      </w:r>
    </w:p>
    <w:p w14:paraId="28D2827B" w14:textId="45CB2208" w:rsidR="00FA7EAD" w:rsidRDefault="00FA7EAD" w:rsidP="00FA7EAD">
      <w:pPr>
        <w:pStyle w:val="Legenda"/>
        <w:ind w:firstLine="3261"/>
      </w:pPr>
      <w:r>
        <w:t xml:space="preserve">Figura </w:t>
      </w:r>
      <w:r>
        <w:fldChar w:fldCharType="begin"/>
      </w:r>
      <w:r>
        <w:instrText xml:space="preserve"> SEQ Figura \* ARABIC </w:instrText>
      </w:r>
      <w:r>
        <w:fldChar w:fldCharType="separate"/>
      </w:r>
      <w:r w:rsidR="0025158E">
        <w:rPr>
          <w:noProof/>
        </w:rPr>
        <w:t>6</w:t>
      </w:r>
      <w:r>
        <w:fldChar w:fldCharType="end"/>
      </w:r>
      <w:r>
        <w:t xml:space="preserve"> – Contato</w:t>
      </w:r>
    </w:p>
    <w:p w14:paraId="513BBEF9" w14:textId="77777777" w:rsidR="00FA7EAD" w:rsidRPr="00FA7EAD" w:rsidRDefault="00FA7EAD" w:rsidP="00FA7EAD"/>
    <w:p w14:paraId="0B0F12CB" w14:textId="3823D305" w:rsidR="00FA7EAD" w:rsidRDefault="00FA7EAD" w:rsidP="00FA7EAD">
      <w:pPr>
        <w:ind w:firstLine="0"/>
      </w:pPr>
      <w:r>
        <w:t xml:space="preserve">A página de </w:t>
      </w:r>
      <w:r w:rsidRPr="008676A1">
        <w:rPr>
          <w:i/>
          <w:iCs/>
        </w:rPr>
        <w:t>Contato</w:t>
      </w:r>
      <w:r>
        <w:t xml:space="preserve"> da informações </w:t>
      </w:r>
      <w:r w:rsidR="00274635">
        <w:t>do</w:t>
      </w:r>
      <w:r>
        <w:t xml:space="preserve"> telefone, endereço e email</w:t>
      </w:r>
      <w:r w:rsidR="00274635">
        <w:t xml:space="preserve"> da Voiture</w:t>
      </w:r>
      <w:r>
        <w:t>.</w:t>
      </w:r>
    </w:p>
    <w:p w14:paraId="1747FC6B" w14:textId="3FAB4A25" w:rsidR="00FA7EAD" w:rsidRDefault="00FA7EAD" w:rsidP="00FA7EAD">
      <w:pPr>
        <w:ind w:firstLine="0"/>
      </w:pPr>
    </w:p>
    <w:p w14:paraId="29484CE7" w14:textId="33FA5F37" w:rsidR="00FA7EAD" w:rsidRDefault="00FA7EAD" w:rsidP="00FA7EAD">
      <w:pPr>
        <w:ind w:firstLine="0"/>
      </w:pPr>
    </w:p>
    <w:p w14:paraId="27239128" w14:textId="53AD65C3" w:rsidR="00FA7EAD" w:rsidRDefault="00FA7EAD" w:rsidP="00FA7EAD">
      <w:pPr>
        <w:ind w:firstLine="0"/>
      </w:pPr>
    </w:p>
    <w:p w14:paraId="3E25C2B5" w14:textId="5353EB5D" w:rsidR="00FA7EAD" w:rsidRDefault="00FA7EAD" w:rsidP="00FA7EAD">
      <w:pPr>
        <w:ind w:firstLine="0"/>
      </w:pPr>
    </w:p>
    <w:p w14:paraId="557921F4" w14:textId="7FA024AD" w:rsidR="00FA7EAD" w:rsidRDefault="00FA7EAD" w:rsidP="00FA7EAD">
      <w:pPr>
        <w:ind w:firstLine="0"/>
      </w:pPr>
    </w:p>
    <w:p w14:paraId="3DABF98F" w14:textId="09897E79" w:rsidR="00FA7EAD" w:rsidRDefault="00FA7EAD" w:rsidP="00FA7EAD">
      <w:pPr>
        <w:ind w:firstLine="0"/>
      </w:pPr>
    </w:p>
    <w:p w14:paraId="7AC5949C" w14:textId="41D75A30" w:rsidR="00FA7EAD" w:rsidRDefault="00FA7EAD" w:rsidP="00FA7EAD">
      <w:pPr>
        <w:ind w:firstLine="0"/>
      </w:pPr>
    </w:p>
    <w:p w14:paraId="7DABB8A1" w14:textId="7F70F969" w:rsidR="00FA7EAD" w:rsidRDefault="00FA7EAD" w:rsidP="00FA7EAD">
      <w:pPr>
        <w:ind w:firstLine="0"/>
      </w:pPr>
    </w:p>
    <w:p w14:paraId="2C1D3DC9" w14:textId="6B6A25E3" w:rsidR="00FA7EAD" w:rsidRDefault="00FA7EAD" w:rsidP="00FA7EAD">
      <w:pPr>
        <w:ind w:firstLine="0"/>
      </w:pPr>
    </w:p>
    <w:p w14:paraId="623C5ED0" w14:textId="6BDB65E0" w:rsidR="00FA7EAD" w:rsidRDefault="00FA7EAD" w:rsidP="00FA7EAD">
      <w:pPr>
        <w:ind w:firstLine="0"/>
      </w:pPr>
    </w:p>
    <w:p w14:paraId="3840DCC7" w14:textId="77777777" w:rsidR="00FA7EAD" w:rsidRDefault="00FA7EAD" w:rsidP="00FA7EAD">
      <w:pPr>
        <w:keepNext/>
        <w:ind w:hanging="567"/>
      </w:pPr>
      <w:r w:rsidRPr="00FA7EAD">
        <w:rPr>
          <w:noProof/>
        </w:rPr>
        <w:lastRenderedPageBreak/>
        <w:drawing>
          <wp:inline distT="0" distB="0" distL="0" distR="0" wp14:anchorId="6CC9D970" wp14:editId="01060F42">
            <wp:extent cx="6343650" cy="8013065"/>
            <wp:effectExtent l="0" t="0" r="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3650" cy="8013065"/>
                    </a:xfrm>
                    <a:prstGeom prst="rect">
                      <a:avLst/>
                    </a:prstGeom>
                    <a:noFill/>
                    <a:ln>
                      <a:noFill/>
                    </a:ln>
                  </pic:spPr>
                </pic:pic>
              </a:graphicData>
            </a:graphic>
          </wp:inline>
        </w:drawing>
      </w:r>
    </w:p>
    <w:p w14:paraId="5AE0352A" w14:textId="29386387" w:rsidR="00FA7EAD" w:rsidRDefault="00FA7EAD" w:rsidP="00FA7EAD">
      <w:pPr>
        <w:pStyle w:val="Legenda"/>
        <w:ind w:firstLine="3261"/>
      </w:pPr>
      <w:r>
        <w:t xml:space="preserve">Figura </w:t>
      </w:r>
      <w:r>
        <w:fldChar w:fldCharType="begin"/>
      </w:r>
      <w:r>
        <w:instrText xml:space="preserve"> SEQ Figura \* ARABIC </w:instrText>
      </w:r>
      <w:r>
        <w:fldChar w:fldCharType="separate"/>
      </w:r>
      <w:r w:rsidR="0025158E">
        <w:rPr>
          <w:noProof/>
        </w:rPr>
        <w:t>7</w:t>
      </w:r>
      <w:r>
        <w:fldChar w:fldCharType="end"/>
      </w:r>
      <w:r>
        <w:t xml:space="preserve"> - Trabalhe Conosco</w:t>
      </w:r>
    </w:p>
    <w:p w14:paraId="2CA92B05" w14:textId="35AE4B37" w:rsidR="00FA7EAD" w:rsidRPr="00FA7EAD" w:rsidRDefault="00274635" w:rsidP="00FA7EAD">
      <w:r>
        <w:t>A</w:t>
      </w:r>
      <w:r w:rsidR="008676A1">
        <w:t xml:space="preserve"> página </w:t>
      </w:r>
      <w:r>
        <w:t xml:space="preserve">de </w:t>
      </w:r>
      <w:r w:rsidR="008676A1" w:rsidRPr="008676A1">
        <w:rPr>
          <w:i/>
          <w:iCs/>
        </w:rPr>
        <w:t>Trabalhe conosco</w:t>
      </w:r>
      <w:r>
        <w:t>, tem como intuito pedir para as pessoas que querem fazer parte da equipe Voiture, enviar seu curriculo para um email</w:t>
      </w:r>
      <w:r w:rsidR="008676A1">
        <w:t>.</w:t>
      </w:r>
    </w:p>
    <w:p w14:paraId="663D9E79" w14:textId="5AF8397E" w:rsidR="00FA7EAD" w:rsidRDefault="00FA7EAD" w:rsidP="00FA7EAD">
      <w:pPr>
        <w:ind w:firstLine="0"/>
      </w:pPr>
    </w:p>
    <w:p w14:paraId="7FC28331" w14:textId="642FE8A2" w:rsidR="008676A1" w:rsidRDefault="008676A1" w:rsidP="00FA7EAD">
      <w:pPr>
        <w:ind w:firstLine="0"/>
      </w:pPr>
    </w:p>
    <w:p w14:paraId="1CFC762E" w14:textId="0070F38F" w:rsidR="008676A1" w:rsidRDefault="008676A1" w:rsidP="00FA7EAD">
      <w:pPr>
        <w:ind w:firstLine="0"/>
      </w:pPr>
    </w:p>
    <w:p w14:paraId="083C6CA0" w14:textId="1932353C" w:rsidR="008676A1" w:rsidRDefault="008676A1" w:rsidP="00FA7EAD">
      <w:pPr>
        <w:ind w:firstLine="0"/>
      </w:pPr>
    </w:p>
    <w:p w14:paraId="74A29B86" w14:textId="77777777" w:rsidR="008676A1" w:rsidRDefault="008676A1" w:rsidP="008676A1">
      <w:pPr>
        <w:keepNext/>
        <w:ind w:hanging="567"/>
      </w:pPr>
      <w:r w:rsidRPr="008676A1">
        <w:rPr>
          <w:noProof/>
        </w:rPr>
        <w:drawing>
          <wp:inline distT="0" distB="0" distL="0" distR="0" wp14:anchorId="2BE06D3F" wp14:editId="1D679338">
            <wp:extent cx="6343650" cy="695134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3650" cy="6951345"/>
                    </a:xfrm>
                    <a:prstGeom prst="rect">
                      <a:avLst/>
                    </a:prstGeom>
                    <a:noFill/>
                    <a:ln>
                      <a:noFill/>
                    </a:ln>
                  </pic:spPr>
                </pic:pic>
              </a:graphicData>
            </a:graphic>
          </wp:inline>
        </w:drawing>
      </w:r>
    </w:p>
    <w:p w14:paraId="36310591" w14:textId="06DE34D7" w:rsidR="008676A1" w:rsidRDefault="008676A1" w:rsidP="008676A1">
      <w:pPr>
        <w:pStyle w:val="Legenda"/>
        <w:ind w:firstLine="3261"/>
      </w:pPr>
      <w:r>
        <w:t xml:space="preserve">Figura </w:t>
      </w:r>
      <w:r>
        <w:fldChar w:fldCharType="begin"/>
      </w:r>
      <w:r>
        <w:instrText xml:space="preserve"> SEQ Figura \* ARABIC </w:instrText>
      </w:r>
      <w:r>
        <w:fldChar w:fldCharType="separate"/>
      </w:r>
      <w:r w:rsidR="0025158E">
        <w:rPr>
          <w:noProof/>
        </w:rPr>
        <w:t>8</w:t>
      </w:r>
      <w:r>
        <w:fldChar w:fldCharType="end"/>
      </w:r>
      <w:r>
        <w:t xml:space="preserve"> - Página Tutorial</w:t>
      </w:r>
    </w:p>
    <w:p w14:paraId="583FCCE1" w14:textId="22A3CBB3" w:rsidR="008676A1" w:rsidRDefault="008676A1" w:rsidP="008676A1"/>
    <w:p w14:paraId="00CA6474" w14:textId="3F9F6DF9" w:rsidR="008676A1" w:rsidRDefault="00274635" w:rsidP="008676A1">
      <w:r>
        <w:t>A</w:t>
      </w:r>
      <w:r w:rsidR="008676A1">
        <w:t xml:space="preserve"> página de Tutorial ajuda o cliente que está com dificuldade de</w:t>
      </w:r>
      <w:r>
        <w:t xml:space="preserve"> se cadastrar</w:t>
      </w:r>
      <w:r w:rsidR="008676A1">
        <w:t xml:space="preserve"> nos primeiros passos, com um vídeo engraçado e didático, o cliente entenderam facilmente </w:t>
      </w:r>
      <w:r>
        <w:t xml:space="preserve">como </w:t>
      </w:r>
      <w:r w:rsidR="008676A1">
        <w:t>utilizar os servi</w:t>
      </w:r>
      <w:r>
        <w:t>ços</w:t>
      </w:r>
      <w:r w:rsidR="008676A1">
        <w:t xml:space="preserve"> da Voiture.</w:t>
      </w:r>
    </w:p>
    <w:p w14:paraId="19AAEC36" w14:textId="4D349BD9" w:rsidR="008676A1" w:rsidRDefault="008676A1" w:rsidP="008676A1"/>
    <w:p w14:paraId="764BB190" w14:textId="25A00A3F" w:rsidR="008676A1" w:rsidRDefault="008676A1" w:rsidP="008676A1"/>
    <w:p w14:paraId="07B5DF3E" w14:textId="2151C6BD" w:rsidR="008676A1" w:rsidRDefault="008676A1" w:rsidP="008676A1"/>
    <w:p w14:paraId="5941FA21" w14:textId="7FE46880" w:rsidR="008676A1" w:rsidRDefault="008676A1" w:rsidP="008676A1"/>
    <w:p w14:paraId="788A01CA" w14:textId="77777777" w:rsidR="008676A1" w:rsidRPr="008676A1" w:rsidRDefault="008676A1" w:rsidP="008676A1"/>
    <w:p w14:paraId="63A3C285" w14:textId="77777777" w:rsidR="00A0316A" w:rsidRDefault="00150B17" w:rsidP="002C1D70">
      <w:pPr>
        <w:pStyle w:val="Ttulo1"/>
        <w:numPr>
          <w:ilvl w:val="0"/>
          <w:numId w:val="7"/>
        </w:numPr>
      </w:pPr>
      <w:bookmarkStart w:id="42" w:name="_Toc45720080"/>
      <w:r>
        <w:t>DOCUMENTO DO MOBILE</w:t>
      </w:r>
      <w:bookmarkEnd w:id="42"/>
    </w:p>
    <w:p w14:paraId="274CBA52" w14:textId="701136D2" w:rsidR="00A0316A" w:rsidRDefault="00A0316A" w:rsidP="00682826">
      <w:pPr>
        <w:pStyle w:val="Corpodetexto"/>
        <w:ind w:firstLine="0"/>
        <w:rPr>
          <w:sz w:val="20"/>
        </w:rPr>
      </w:pPr>
    </w:p>
    <w:p w14:paraId="4F6B4696" w14:textId="77777777" w:rsidR="00682826" w:rsidRDefault="00682826" w:rsidP="00682826">
      <w:pPr>
        <w:pStyle w:val="Corpodetexto"/>
        <w:keepNext/>
        <w:ind w:hanging="1418"/>
        <w:jc w:val="center"/>
      </w:pPr>
      <w:r w:rsidRPr="00682826">
        <w:rPr>
          <w:noProof/>
          <w:sz w:val="20"/>
        </w:rPr>
        <w:drawing>
          <wp:inline distT="0" distB="0" distL="0" distR="0" wp14:anchorId="71315BE9" wp14:editId="224DC641">
            <wp:extent cx="2248672" cy="443484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0385" cy="4457940"/>
                    </a:xfrm>
                    <a:prstGeom prst="rect">
                      <a:avLst/>
                    </a:prstGeom>
                    <a:noFill/>
                    <a:ln>
                      <a:noFill/>
                    </a:ln>
                  </pic:spPr>
                </pic:pic>
              </a:graphicData>
            </a:graphic>
          </wp:inline>
        </w:drawing>
      </w:r>
    </w:p>
    <w:p w14:paraId="5F7115BE" w14:textId="79BF263A" w:rsidR="00682826" w:rsidRDefault="00682826" w:rsidP="00682826">
      <w:pPr>
        <w:pStyle w:val="Legenda"/>
        <w:ind w:hanging="1418"/>
        <w:jc w:val="center"/>
      </w:pPr>
      <w:r>
        <w:t xml:space="preserve">Figura </w:t>
      </w:r>
      <w:r>
        <w:fldChar w:fldCharType="begin"/>
      </w:r>
      <w:r>
        <w:instrText xml:space="preserve"> SEQ Figura \* ARABIC </w:instrText>
      </w:r>
      <w:r>
        <w:fldChar w:fldCharType="separate"/>
      </w:r>
      <w:r w:rsidR="0025158E">
        <w:rPr>
          <w:noProof/>
        </w:rPr>
        <w:t>9</w:t>
      </w:r>
      <w:r>
        <w:fldChar w:fldCharType="end"/>
      </w:r>
      <w:r>
        <w:t xml:space="preserve"> - Cadastro da Empresa</w:t>
      </w:r>
    </w:p>
    <w:p w14:paraId="36A26470" w14:textId="0EF3E812" w:rsidR="00682826" w:rsidRDefault="00682826" w:rsidP="00682826"/>
    <w:p w14:paraId="3E1AA3AD" w14:textId="7EA04D0B" w:rsidR="00682826" w:rsidRDefault="00682826" w:rsidP="00682826">
      <w:pPr>
        <w:ind w:left="-709"/>
        <w:rPr>
          <w:i/>
          <w:iCs/>
        </w:rPr>
      </w:pPr>
      <w:r>
        <w:t>O print, indica o primeiro passo ao entrar no aplicativo para adquirir os serviços da Voiture. O cliente deve cadastrar a empresa inserindo</w:t>
      </w:r>
      <w:r w:rsidRPr="00682826">
        <w:rPr>
          <w:i/>
          <w:iCs/>
        </w:rPr>
        <w:t>, razão social, cnpj, email, cidade, cep, rua, bairro e numero.</w:t>
      </w:r>
    </w:p>
    <w:p w14:paraId="66B89DD9" w14:textId="538C7B9A" w:rsidR="00682826" w:rsidRDefault="00682826" w:rsidP="00682826">
      <w:pPr>
        <w:ind w:left="-709"/>
      </w:pPr>
    </w:p>
    <w:p w14:paraId="4F6EA0C1" w14:textId="224AEE46" w:rsidR="00682826" w:rsidRDefault="00682826" w:rsidP="00682826">
      <w:pPr>
        <w:ind w:left="-709"/>
      </w:pPr>
    </w:p>
    <w:p w14:paraId="2FA3C45B" w14:textId="2023DDD2" w:rsidR="00682826" w:rsidRDefault="00682826" w:rsidP="00682826">
      <w:pPr>
        <w:ind w:left="-709"/>
      </w:pPr>
    </w:p>
    <w:p w14:paraId="1B018A1F" w14:textId="19EEED38" w:rsidR="00682826" w:rsidRDefault="00682826" w:rsidP="00682826">
      <w:pPr>
        <w:ind w:left="-709"/>
      </w:pPr>
    </w:p>
    <w:p w14:paraId="7E0F42E0" w14:textId="5A8DA070" w:rsidR="00682826" w:rsidRDefault="00682826" w:rsidP="00682826">
      <w:pPr>
        <w:ind w:left="-709"/>
      </w:pPr>
    </w:p>
    <w:p w14:paraId="0650D1F7" w14:textId="5E680A01" w:rsidR="00682826" w:rsidRDefault="00682826" w:rsidP="00682826">
      <w:pPr>
        <w:ind w:left="-709"/>
      </w:pPr>
    </w:p>
    <w:p w14:paraId="5854BE13" w14:textId="1A4D920C" w:rsidR="00682826" w:rsidRDefault="00682826" w:rsidP="00682826">
      <w:pPr>
        <w:ind w:left="-709"/>
      </w:pPr>
    </w:p>
    <w:p w14:paraId="2CE89C6B" w14:textId="37B6CF24" w:rsidR="00682826" w:rsidRDefault="00682826" w:rsidP="00682826">
      <w:pPr>
        <w:ind w:left="-709"/>
      </w:pPr>
    </w:p>
    <w:p w14:paraId="7B3573C9" w14:textId="3A5FC221" w:rsidR="00682826" w:rsidRDefault="00682826" w:rsidP="00682826">
      <w:pPr>
        <w:ind w:left="-709"/>
      </w:pPr>
    </w:p>
    <w:p w14:paraId="06A74EAC" w14:textId="28E830AB" w:rsidR="00682826" w:rsidRDefault="00682826" w:rsidP="00682826">
      <w:pPr>
        <w:ind w:left="-709"/>
      </w:pPr>
    </w:p>
    <w:p w14:paraId="6E9FE251" w14:textId="7B6F08B8" w:rsidR="00682826" w:rsidRDefault="00682826" w:rsidP="00682826">
      <w:pPr>
        <w:ind w:left="-709"/>
      </w:pPr>
    </w:p>
    <w:p w14:paraId="6DAE7AE5" w14:textId="2D4BAC31" w:rsidR="00682826" w:rsidRDefault="00682826" w:rsidP="00682826">
      <w:pPr>
        <w:ind w:left="-709"/>
      </w:pPr>
    </w:p>
    <w:p w14:paraId="555C6A47" w14:textId="556612E3" w:rsidR="00682826" w:rsidRDefault="00682826" w:rsidP="00682826">
      <w:pPr>
        <w:ind w:left="-709"/>
      </w:pPr>
    </w:p>
    <w:p w14:paraId="47EF7A49" w14:textId="77777777" w:rsidR="00682826" w:rsidRDefault="00682826" w:rsidP="00682826">
      <w:pPr>
        <w:ind w:left="-709"/>
      </w:pPr>
    </w:p>
    <w:p w14:paraId="3E2B1BCF" w14:textId="77777777" w:rsidR="00682826" w:rsidRDefault="00682826" w:rsidP="00682826">
      <w:pPr>
        <w:keepNext/>
        <w:ind w:left="-709" w:firstLine="3403"/>
      </w:pPr>
      <w:r w:rsidRPr="00682826">
        <w:rPr>
          <w:noProof/>
        </w:rPr>
        <w:drawing>
          <wp:inline distT="0" distB="0" distL="0" distR="0" wp14:anchorId="5FBDCCF4" wp14:editId="582965D9">
            <wp:extent cx="2266121" cy="4452163"/>
            <wp:effectExtent l="0" t="0" r="127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7102" cy="4473737"/>
                    </a:xfrm>
                    <a:prstGeom prst="rect">
                      <a:avLst/>
                    </a:prstGeom>
                    <a:noFill/>
                    <a:ln>
                      <a:noFill/>
                    </a:ln>
                  </pic:spPr>
                </pic:pic>
              </a:graphicData>
            </a:graphic>
          </wp:inline>
        </w:drawing>
      </w:r>
    </w:p>
    <w:p w14:paraId="712EE873" w14:textId="24A33987" w:rsidR="00682826" w:rsidRDefault="00682826" w:rsidP="00682826">
      <w:pPr>
        <w:pStyle w:val="Legenda"/>
        <w:ind w:firstLine="2694"/>
      </w:pPr>
      <w:r>
        <w:t xml:space="preserve">Figura </w:t>
      </w:r>
      <w:r>
        <w:fldChar w:fldCharType="begin"/>
      </w:r>
      <w:r>
        <w:instrText xml:space="preserve"> SEQ Figura \* ARABIC </w:instrText>
      </w:r>
      <w:r>
        <w:fldChar w:fldCharType="separate"/>
      </w:r>
      <w:r w:rsidR="0025158E">
        <w:rPr>
          <w:noProof/>
        </w:rPr>
        <w:t>10</w:t>
      </w:r>
      <w:r>
        <w:fldChar w:fldCharType="end"/>
      </w:r>
      <w:r>
        <w:t xml:space="preserve"> - Cadastro do Administrador</w:t>
      </w:r>
    </w:p>
    <w:p w14:paraId="1D280001" w14:textId="2294DAE4" w:rsidR="00682826" w:rsidRDefault="00682826" w:rsidP="00682826"/>
    <w:p w14:paraId="439E1CF8" w14:textId="7EE0BAB4" w:rsidR="00682826" w:rsidRDefault="00682826" w:rsidP="00682826">
      <w:r>
        <w:t xml:space="preserve">Depois de cadastrar a empresa, o cliente deve </w:t>
      </w:r>
      <w:r w:rsidRPr="00682826">
        <w:rPr>
          <w:i/>
          <w:iCs/>
        </w:rPr>
        <w:t>cadastrar um administrador</w:t>
      </w:r>
      <w:r>
        <w:t xml:space="preserve"> para que o mesmo fique responsável pelo gerenciamento do aplicativo, autorizando agendamentos, cadastrando veículos e funcionários da empresa.</w:t>
      </w:r>
    </w:p>
    <w:p w14:paraId="0E6790D7" w14:textId="362C4EEA" w:rsidR="00682826" w:rsidRDefault="00682826" w:rsidP="00682826"/>
    <w:p w14:paraId="5CDC336F" w14:textId="09A2F38C" w:rsidR="00682826" w:rsidRDefault="00682826" w:rsidP="00682826"/>
    <w:p w14:paraId="4B65F7CF" w14:textId="218E8CF9" w:rsidR="00682826" w:rsidRDefault="00682826" w:rsidP="00682826"/>
    <w:p w14:paraId="74C2F715" w14:textId="1E0B01DF" w:rsidR="00682826" w:rsidRDefault="00682826" w:rsidP="00682826"/>
    <w:p w14:paraId="2753889A" w14:textId="387A2087" w:rsidR="00682826" w:rsidRDefault="00682826" w:rsidP="00682826"/>
    <w:p w14:paraId="403EA453" w14:textId="6A1C1733" w:rsidR="00682826" w:rsidRDefault="00682826" w:rsidP="00682826"/>
    <w:p w14:paraId="52B2FCA8" w14:textId="4F5E79F0" w:rsidR="00682826" w:rsidRDefault="00682826" w:rsidP="00682826"/>
    <w:p w14:paraId="7678D53C" w14:textId="2A8A0AC5" w:rsidR="00682826" w:rsidRDefault="00682826" w:rsidP="00682826"/>
    <w:p w14:paraId="0CCBFD37" w14:textId="4748F747" w:rsidR="00682826" w:rsidRDefault="00682826" w:rsidP="00682826"/>
    <w:p w14:paraId="55432FF0" w14:textId="4BAD8F3E" w:rsidR="00682826" w:rsidRDefault="00682826" w:rsidP="00682826"/>
    <w:p w14:paraId="5C5D2227" w14:textId="56D375B0" w:rsidR="00682826" w:rsidRDefault="00682826" w:rsidP="00682826"/>
    <w:p w14:paraId="0956D1A2" w14:textId="7ABAE754" w:rsidR="00682826" w:rsidRDefault="00682826" w:rsidP="00682826"/>
    <w:p w14:paraId="6F4973B4" w14:textId="11E0CE3A" w:rsidR="00682826" w:rsidRDefault="00682826" w:rsidP="00682826"/>
    <w:p w14:paraId="785435AC" w14:textId="4B4D2BFE" w:rsidR="00682826" w:rsidRDefault="00682826" w:rsidP="00682826"/>
    <w:p w14:paraId="6A9D9CD1" w14:textId="22E60748" w:rsidR="00274635" w:rsidRDefault="00274635" w:rsidP="00682826"/>
    <w:p w14:paraId="71FFC87A" w14:textId="77777777" w:rsidR="00274635" w:rsidRDefault="00274635" w:rsidP="00274635">
      <w:pPr>
        <w:keepNext/>
        <w:ind w:firstLine="2127"/>
      </w:pPr>
      <w:r w:rsidRPr="00274635">
        <w:rPr>
          <w:noProof/>
        </w:rPr>
        <w:drawing>
          <wp:inline distT="0" distB="0" distL="0" distR="0" wp14:anchorId="06AEB2D3" wp14:editId="66E0ECB0">
            <wp:extent cx="2895600" cy="465440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8275" cy="4658708"/>
                    </a:xfrm>
                    <a:prstGeom prst="rect">
                      <a:avLst/>
                    </a:prstGeom>
                    <a:noFill/>
                    <a:ln>
                      <a:noFill/>
                    </a:ln>
                  </pic:spPr>
                </pic:pic>
              </a:graphicData>
            </a:graphic>
          </wp:inline>
        </w:drawing>
      </w:r>
    </w:p>
    <w:p w14:paraId="6DB22028" w14:textId="786EE987" w:rsidR="00274635" w:rsidRDefault="00274635" w:rsidP="00274635">
      <w:pPr>
        <w:pStyle w:val="Legenda"/>
        <w:ind w:firstLine="3261"/>
      </w:pPr>
      <w:r>
        <w:t xml:space="preserve">Figura </w:t>
      </w:r>
      <w:r>
        <w:fldChar w:fldCharType="begin"/>
      </w:r>
      <w:r>
        <w:instrText xml:space="preserve"> SEQ Figura \* ARABIC </w:instrText>
      </w:r>
      <w:r>
        <w:fldChar w:fldCharType="separate"/>
      </w:r>
      <w:r w:rsidR="0025158E">
        <w:rPr>
          <w:noProof/>
        </w:rPr>
        <w:t>11</w:t>
      </w:r>
      <w:r>
        <w:fldChar w:fldCharType="end"/>
      </w:r>
      <w:r>
        <w:t xml:space="preserve"> – Tela de Login</w:t>
      </w:r>
    </w:p>
    <w:p w14:paraId="01B966E4" w14:textId="40ACF67F" w:rsidR="00274635" w:rsidRDefault="00274635" w:rsidP="00682826"/>
    <w:p w14:paraId="46792C6C" w14:textId="31AA0440" w:rsidR="00274635" w:rsidRDefault="00274635" w:rsidP="00682826"/>
    <w:p w14:paraId="6271DCFF" w14:textId="7C82B344" w:rsidR="00274635" w:rsidRDefault="00274635" w:rsidP="008878BB">
      <w:r>
        <w:t xml:space="preserve">Na tela de </w:t>
      </w:r>
      <w:r w:rsidR="008878BB" w:rsidRPr="008878BB">
        <w:rPr>
          <w:i/>
          <w:iCs/>
        </w:rPr>
        <w:t>L</w:t>
      </w:r>
      <w:r w:rsidRPr="008878BB">
        <w:rPr>
          <w:i/>
          <w:iCs/>
        </w:rPr>
        <w:t>ogin</w:t>
      </w:r>
      <w:r>
        <w:t>, o administrador que ficou responsável</w:t>
      </w:r>
      <w:r w:rsidR="008878BB">
        <w:t>, antes de entrar na área de gerenciamento no aplicativo, deve fazer acessar sua conta, inserindo CPF e senha.</w:t>
      </w:r>
    </w:p>
    <w:p w14:paraId="10D7BABE" w14:textId="3F23D727" w:rsidR="00274635" w:rsidRDefault="00274635" w:rsidP="00682826"/>
    <w:p w14:paraId="5D01BB9F" w14:textId="2687B567" w:rsidR="00274635" w:rsidRDefault="00274635" w:rsidP="00682826"/>
    <w:p w14:paraId="3F4706D0" w14:textId="22DD1D99" w:rsidR="00274635" w:rsidRDefault="00274635" w:rsidP="00682826"/>
    <w:p w14:paraId="17C54DBA" w14:textId="07439591" w:rsidR="00274635" w:rsidRDefault="00274635" w:rsidP="00682826"/>
    <w:p w14:paraId="46CD899B" w14:textId="5624E669" w:rsidR="00274635" w:rsidRDefault="00274635" w:rsidP="00682826"/>
    <w:p w14:paraId="60A82196" w14:textId="2D1D505C" w:rsidR="00274635" w:rsidRDefault="00274635" w:rsidP="00682826"/>
    <w:p w14:paraId="58A09D3B" w14:textId="24BCC909" w:rsidR="00274635" w:rsidRDefault="00274635" w:rsidP="00682826"/>
    <w:p w14:paraId="7979279F" w14:textId="37F1F84C" w:rsidR="00274635" w:rsidRDefault="00274635" w:rsidP="00682826"/>
    <w:p w14:paraId="58CF4710" w14:textId="77777777" w:rsidR="00274635" w:rsidRDefault="00274635" w:rsidP="00682826"/>
    <w:p w14:paraId="379629E7" w14:textId="109BF3B0" w:rsidR="00682826" w:rsidRDefault="00682826" w:rsidP="00682826"/>
    <w:p w14:paraId="49E06DF8" w14:textId="49332AF8" w:rsidR="00682826" w:rsidRDefault="00682826" w:rsidP="00682826"/>
    <w:p w14:paraId="4B044DE0" w14:textId="3D24404C" w:rsidR="00682826" w:rsidRDefault="00682826" w:rsidP="00682826"/>
    <w:p w14:paraId="32C3828B" w14:textId="1173EDA8" w:rsidR="008878BB" w:rsidRDefault="008878BB" w:rsidP="00682826"/>
    <w:p w14:paraId="277113BC" w14:textId="77777777" w:rsidR="008878BB" w:rsidRDefault="008878BB" w:rsidP="00682826"/>
    <w:p w14:paraId="469DB4A0" w14:textId="77777777" w:rsidR="00682826" w:rsidRDefault="00682826" w:rsidP="00682826">
      <w:pPr>
        <w:keepNext/>
        <w:ind w:firstLine="2127"/>
      </w:pPr>
      <w:r w:rsidRPr="00682826">
        <w:rPr>
          <w:noProof/>
        </w:rPr>
        <w:drawing>
          <wp:inline distT="0" distB="0" distL="0" distR="0" wp14:anchorId="3B1EED3C" wp14:editId="1828BC2E">
            <wp:extent cx="2857500" cy="5667078"/>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521" cy="5675052"/>
                    </a:xfrm>
                    <a:prstGeom prst="rect">
                      <a:avLst/>
                    </a:prstGeom>
                    <a:noFill/>
                    <a:ln>
                      <a:noFill/>
                    </a:ln>
                  </pic:spPr>
                </pic:pic>
              </a:graphicData>
            </a:graphic>
          </wp:inline>
        </w:drawing>
      </w:r>
    </w:p>
    <w:p w14:paraId="6549C0EF" w14:textId="30204567" w:rsidR="00682826" w:rsidRDefault="00682826" w:rsidP="00682826">
      <w:pPr>
        <w:pStyle w:val="Legenda"/>
        <w:ind w:firstLine="2835"/>
      </w:pPr>
      <w:r>
        <w:t xml:space="preserve">Figura </w:t>
      </w:r>
      <w:r>
        <w:fldChar w:fldCharType="begin"/>
      </w:r>
      <w:r>
        <w:instrText xml:space="preserve"> SEQ Figura \* ARABIC </w:instrText>
      </w:r>
      <w:r>
        <w:fldChar w:fldCharType="separate"/>
      </w:r>
      <w:r w:rsidR="0025158E">
        <w:rPr>
          <w:noProof/>
        </w:rPr>
        <w:t>12</w:t>
      </w:r>
      <w:r>
        <w:fldChar w:fldCharType="end"/>
      </w:r>
      <w:r>
        <w:t xml:space="preserve"> - Cadastro de Usuários</w:t>
      </w:r>
    </w:p>
    <w:p w14:paraId="2C0033AE" w14:textId="77777777" w:rsidR="008878BB" w:rsidRPr="008878BB" w:rsidRDefault="008878BB" w:rsidP="008878BB"/>
    <w:p w14:paraId="20EEE4D8" w14:textId="4C0734E7" w:rsidR="00682826" w:rsidRPr="00682826" w:rsidRDefault="00682826" w:rsidP="00682826">
      <w:pPr>
        <w:ind w:firstLine="0"/>
      </w:pPr>
      <w:r>
        <w:t>O Administrador</w:t>
      </w:r>
      <w:r w:rsidR="00274635">
        <w:t xml:space="preserve">, após o login, poderá </w:t>
      </w:r>
      <w:r w:rsidR="00274635" w:rsidRPr="008878BB">
        <w:rPr>
          <w:i/>
          <w:iCs/>
        </w:rPr>
        <w:t>cadastrar</w:t>
      </w:r>
      <w:r w:rsidR="008878BB" w:rsidRPr="008878BB">
        <w:rPr>
          <w:i/>
          <w:iCs/>
        </w:rPr>
        <w:t xml:space="preserve"> os usuários/funcionários</w:t>
      </w:r>
      <w:r w:rsidR="008878BB">
        <w:t xml:space="preserve"> da empresa, inserindo </w:t>
      </w:r>
      <w:r w:rsidR="008878BB" w:rsidRPr="008878BB">
        <w:rPr>
          <w:i/>
          <w:iCs/>
        </w:rPr>
        <w:t>nome, email, telefone, CPF e CNH.</w:t>
      </w:r>
    </w:p>
    <w:p w14:paraId="2A2204BF" w14:textId="3C5C51E6" w:rsidR="00682826" w:rsidRDefault="00682826" w:rsidP="00682826"/>
    <w:p w14:paraId="3CBEBACC" w14:textId="7C110091" w:rsidR="00682826" w:rsidRDefault="00682826" w:rsidP="00682826"/>
    <w:p w14:paraId="334FC06D" w14:textId="1595D1EB" w:rsidR="00682826" w:rsidRDefault="00682826" w:rsidP="00682826"/>
    <w:p w14:paraId="2FA2E051" w14:textId="168442E5" w:rsidR="00682826" w:rsidRDefault="00682826" w:rsidP="00682826"/>
    <w:p w14:paraId="6B06F8E5" w14:textId="058761C1" w:rsidR="00682826" w:rsidRDefault="00682826" w:rsidP="00682826"/>
    <w:p w14:paraId="35BDE6A1" w14:textId="4B8561AD" w:rsidR="00682826" w:rsidRDefault="00682826" w:rsidP="00682826"/>
    <w:p w14:paraId="3CEA5669" w14:textId="2BF9A4CB" w:rsidR="008878BB" w:rsidRDefault="008878BB" w:rsidP="006A56DE">
      <w:pPr>
        <w:ind w:firstLine="0"/>
      </w:pPr>
    </w:p>
    <w:p w14:paraId="2333C8A7" w14:textId="77777777" w:rsidR="006A56DE" w:rsidRDefault="006A56DE" w:rsidP="006A56DE">
      <w:pPr>
        <w:ind w:firstLine="0"/>
      </w:pPr>
    </w:p>
    <w:p w14:paraId="2E9F0537" w14:textId="2597EA65" w:rsidR="008878BB" w:rsidRDefault="008878BB" w:rsidP="00682826"/>
    <w:p w14:paraId="42616BF6" w14:textId="2E778AE5" w:rsidR="008878BB" w:rsidRDefault="008878BB" w:rsidP="006A56DE">
      <w:pPr>
        <w:ind w:firstLine="0"/>
      </w:pPr>
    </w:p>
    <w:p w14:paraId="3B183474" w14:textId="2AA12800" w:rsidR="008878BB" w:rsidRDefault="008878BB" w:rsidP="00682826"/>
    <w:p w14:paraId="2CB1B30F" w14:textId="77777777" w:rsidR="008878BB" w:rsidRDefault="008878BB" w:rsidP="008878BB">
      <w:pPr>
        <w:keepNext/>
        <w:ind w:firstLine="2410"/>
      </w:pPr>
      <w:r w:rsidRPr="008878BB">
        <w:rPr>
          <w:noProof/>
        </w:rPr>
        <w:drawing>
          <wp:inline distT="0" distB="0" distL="0" distR="0" wp14:anchorId="625ADB5D" wp14:editId="081BC24C">
            <wp:extent cx="2802835" cy="553802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7196" cy="5566400"/>
                    </a:xfrm>
                    <a:prstGeom prst="rect">
                      <a:avLst/>
                    </a:prstGeom>
                    <a:noFill/>
                    <a:ln>
                      <a:noFill/>
                    </a:ln>
                  </pic:spPr>
                </pic:pic>
              </a:graphicData>
            </a:graphic>
          </wp:inline>
        </w:drawing>
      </w:r>
    </w:p>
    <w:p w14:paraId="03884406" w14:textId="6C4D507E" w:rsidR="008878BB" w:rsidRDefault="008878BB" w:rsidP="008878BB">
      <w:pPr>
        <w:pStyle w:val="Legenda"/>
        <w:ind w:firstLine="3261"/>
      </w:pPr>
      <w:r>
        <w:t xml:space="preserve">Figura </w:t>
      </w:r>
      <w:r>
        <w:fldChar w:fldCharType="begin"/>
      </w:r>
      <w:r>
        <w:instrText xml:space="preserve"> SEQ Figura \* ARABIC </w:instrText>
      </w:r>
      <w:r>
        <w:fldChar w:fldCharType="separate"/>
      </w:r>
      <w:r w:rsidR="0025158E">
        <w:rPr>
          <w:noProof/>
        </w:rPr>
        <w:t>13</w:t>
      </w:r>
      <w:r>
        <w:fldChar w:fldCharType="end"/>
      </w:r>
      <w:r>
        <w:t xml:space="preserve"> - Lista de Usuários</w:t>
      </w:r>
    </w:p>
    <w:p w14:paraId="412A8C87" w14:textId="185DF5FB" w:rsidR="008878BB" w:rsidRDefault="008878BB" w:rsidP="008878BB"/>
    <w:p w14:paraId="67B256FA" w14:textId="4710EBAB" w:rsidR="008878BB" w:rsidRPr="008878BB" w:rsidRDefault="008878BB" w:rsidP="008878BB">
      <w:r>
        <w:t xml:space="preserve">Na tela de </w:t>
      </w:r>
      <w:r w:rsidRPr="008878BB">
        <w:rPr>
          <w:i/>
          <w:iCs/>
        </w:rPr>
        <w:t>Usuários</w:t>
      </w:r>
      <w:r>
        <w:t>, ficam todos os usuários cadastrados.</w:t>
      </w:r>
    </w:p>
    <w:p w14:paraId="7446A7C7" w14:textId="559F7DB8" w:rsidR="00682826" w:rsidRDefault="00682826" w:rsidP="00682826"/>
    <w:p w14:paraId="62A6E292" w14:textId="374ED601" w:rsidR="00682826" w:rsidRDefault="00682826" w:rsidP="00682826"/>
    <w:p w14:paraId="6674AB78" w14:textId="24E302E5" w:rsidR="00682826" w:rsidRDefault="00682826" w:rsidP="00682826"/>
    <w:p w14:paraId="33F2DF0A" w14:textId="07633FEE" w:rsidR="00682826" w:rsidRDefault="00682826" w:rsidP="00682826"/>
    <w:p w14:paraId="059830E8" w14:textId="3A98E489" w:rsidR="00682826" w:rsidRDefault="00682826" w:rsidP="00682826"/>
    <w:p w14:paraId="168434B6" w14:textId="68E6F4E5" w:rsidR="00682826" w:rsidRDefault="00682826" w:rsidP="00682826"/>
    <w:p w14:paraId="7F4DD9AB" w14:textId="77777777" w:rsidR="00682826" w:rsidRDefault="00682826" w:rsidP="00682826"/>
    <w:p w14:paraId="691A589E" w14:textId="6F2DCCE5" w:rsidR="00682826" w:rsidRDefault="00682826" w:rsidP="00682826"/>
    <w:p w14:paraId="4B1A5BDC" w14:textId="4D42EBB3" w:rsidR="008878BB" w:rsidRDefault="008878BB" w:rsidP="00682826"/>
    <w:p w14:paraId="1B5917A2" w14:textId="43EC6104" w:rsidR="008878BB" w:rsidRDefault="008878BB" w:rsidP="00682826"/>
    <w:p w14:paraId="5E52B503" w14:textId="25F716C6" w:rsidR="008878BB" w:rsidRDefault="008878BB" w:rsidP="00682826"/>
    <w:p w14:paraId="3F39692D" w14:textId="1884B58C" w:rsidR="008878BB" w:rsidRDefault="008878BB" w:rsidP="00682826"/>
    <w:p w14:paraId="3635794D" w14:textId="3C7B56B7" w:rsidR="008878BB" w:rsidRDefault="008878BB" w:rsidP="00682826"/>
    <w:p w14:paraId="3BB9E41F" w14:textId="77777777" w:rsidR="008878BB" w:rsidRDefault="008878BB" w:rsidP="008878BB">
      <w:pPr>
        <w:keepNext/>
        <w:ind w:firstLine="2552"/>
      </w:pPr>
      <w:r w:rsidRPr="008878BB">
        <w:rPr>
          <w:noProof/>
        </w:rPr>
        <w:drawing>
          <wp:inline distT="0" distB="0" distL="0" distR="0" wp14:anchorId="32F69C43" wp14:editId="09E3DDAD">
            <wp:extent cx="2695453" cy="5295652"/>
            <wp:effectExtent l="0" t="0" r="0"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4043" cy="5332174"/>
                    </a:xfrm>
                    <a:prstGeom prst="rect">
                      <a:avLst/>
                    </a:prstGeom>
                    <a:noFill/>
                    <a:ln>
                      <a:noFill/>
                    </a:ln>
                  </pic:spPr>
                </pic:pic>
              </a:graphicData>
            </a:graphic>
          </wp:inline>
        </w:drawing>
      </w:r>
    </w:p>
    <w:p w14:paraId="62BA78DB" w14:textId="2B0ADD3A" w:rsidR="008878BB" w:rsidRDefault="008878BB" w:rsidP="008878BB">
      <w:pPr>
        <w:pStyle w:val="Legenda"/>
        <w:ind w:firstLine="3261"/>
      </w:pPr>
      <w:r>
        <w:t xml:space="preserve">Figura </w:t>
      </w:r>
      <w:r>
        <w:fldChar w:fldCharType="begin"/>
      </w:r>
      <w:r>
        <w:instrText xml:space="preserve"> SEQ Figura \* ARABIC </w:instrText>
      </w:r>
      <w:r>
        <w:fldChar w:fldCharType="separate"/>
      </w:r>
      <w:r w:rsidR="0025158E">
        <w:rPr>
          <w:noProof/>
        </w:rPr>
        <w:t>14</w:t>
      </w:r>
      <w:r>
        <w:fldChar w:fldCharType="end"/>
      </w:r>
      <w:r>
        <w:t xml:space="preserve"> - Categoria de Veículo</w:t>
      </w:r>
    </w:p>
    <w:p w14:paraId="2A620C3E" w14:textId="28669474" w:rsidR="008878BB" w:rsidRPr="008878BB" w:rsidRDefault="008878BB" w:rsidP="008878BB">
      <w:r>
        <w:t xml:space="preserve">Em Frotas, a aba de </w:t>
      </w:r>
      <w:r w:rsidRPr="008878BB">
        <w:rPr>
          <w:i/>
          <w:iCs/>
        </w:rPr>
        <w:t>Categorias</w:t>
      </w:r>
      <w:r>
        <w:t xml:space="preserve"> informa separadamente todos os tipo de veículos que tem na empresa, como, </w:t>
      </w:r>
      <w:r w:rsidRPr="008878BB">
        <w:rPr>
          <w:i/>
          <w:iCs/>
        </w:rPr>
        <w:t>carro, motos, caminhões, van e caminhonetes.</w:t>
      </w:r>
      <w:r>
        <w:t xml:space="preserve"> </w:t>
      </w:r>
    </w:p>
    <w:p w14:paraId="529E31B1" w14:textId="0259EBD4" w:rsidR="00682826" w:rsidRDefault="00682826" w:rsidP="00682826"/>
    <w:p w14:paraId="4EB8D4A5" w14:textId="23C2935D" w:rsidR="008878BB" w:rsidRDefault="008878BB" w:rsidP="00682826"/>
    <w:p w14:paraId="7A9C23F5" w14:textId="27B91C55" w:rsidR="008878BB" w:rsidRDefault="008878BB" w:rsidP="00682826"/>
    <w:p w14:paraId="03809DDB" w14:textId="46CEA582" w:rsidR="008878BB" w:rsidRDefault="008878BB" w:rsidP="00682826"/>
    <w:p w14:paraId="00B0453F" w14:textId="78177B32" w:rsidR="008878BB" w:rsidRDefault="008878BB" w:rsidP="00682826"/>
    <w:p w14:paraId="37DE26B3" w14:textId="0474802D" w:rsidR="008878BB" w:rsidRDefault="008878BB" w:rsidP="00682826"/>
    <w:p w14:paraId="0465EB02" w14:textId="19E04A46" w:rsidR="008878BB" w:rsidRDefault="008878BB" w:rsidP="00682826"/>
    <w:p w14:paraId="4C8E1261" w14:textId="31DAA8B7" w:rsidR="008878BB" w:rsidRDefault="008878BB" w:rsidP="00682826"/>
    <w:p w14:paraId="2C873E23" w14:textId="07342768" w:rsidR="008878BB" w:rsidRDefault="008878BB" w:rsidP="00682826"/>
    <w:p w14:paraId="76D885F0" w14:textId="3800C08F" w:rsidR="008878BB" w:rsidRDefault="008878BB" w:rsidP="00682826"/>
    <w:p w14:paraId="0FE80552" w14:textId="6272DBDA" w:rsidR="008878BB" w:rsidRDefault="008878BB" w:rsidP="00682826"/>
    <w:p w14:paraId="6B692D6F" w14:textId="545DBC62" w:rsidR="008878BB" w:rsidRDefault="008878BB" w:rsidP="00682826"/>
    <w:p w14:paraId="2B10E507" w14:textId="3A65D8FC" w:rsidR="008878BB" w:rsidRDefault="008878BB" w:rsidP="00682826"/>
    <w:p w14:paraId="5E619960" w14:textId="0A552FE3" w:rsidR="008878BB" w:rsidRDefault="008878BB" w:rsidP="00682826"/>
    <w:p w14:paraId="011AD79C" w14:textId="0843781E" w:rsidR="008878BB" w:rsidRDefault="008878BB" w:rsidP="00682826"/>
    <w:p w14:paraId="67D08545" w14:textId="77777777" w:rsidR="00B76367" w:rsidRDefault="008878BB" w:rsidP="00B76367">
      <w:pPr>
        <w:keepNext/>
        <w:ind w:firstLine="2694"/>
      </w:pPr>
      <w:r w:rsidRPr="008878BB">
        <w:rPr>
          <w:noProof/>
        </w:rPr>
        <w:drawing>
          <wp:inline distT="0" distB="0" distL="0" distR="0" wp14:anchorId="0DAF12E2" wp14:editId="3DAF2FED">
            <wp:extent cx="2702491" cy="5309483"/>
            <wp:effectExtent l="0" t="0" r="3175"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3246" cy="5330613"/>
                    </a:xfrm>
                    <a:prstGeom prst="rect">
                      <a:avLst/>
                    </a:prstGeom>
                    <a:noFill/>
                    <a:ln>
                      <a:noFill/>
                    </a:ln>
                  </pic:spPr>
                </pic:pic>
              </a:graphicData>
            </a:graphic>
          </wp:inline>
        </w:drawing>
      </w:r>
    </w:p>
    <w:p w14:paraId="1F63CDE6" w14:textId="5CCD71A3" w:rsidR="008878BB" w:rsidRDefault="00B76367" w:rsidP="00B76367">
      <w:pPr>
        <w:pStyle w:val="Legenda"/>
        <w:ind w:firstLine="3261"/>
      </w:pPr>
      <w:r>
        <w:t xml:space="preserve">Figura </w:t>
      </w:r>
      <w:r>
        <w:fldChar w:fldCharType="begin"/>
      </w:r>
      <w:r>
        <w:instrText xml:space="preserve"> SEQ Figura \* ARABIC </w:instrText>
      </w:r>
      <w:r>
        <w:fldChar w:fldCharType="separate"/>
      </w:r>
      <w:r w:rsidR="0025158E">
        <w:rPr>
          <w:noProof/>
        </w:rPr>
        <w:t>15</w:t>
      </w:r>
      <w:r>
        <w:fldChar w:fldCharType="end"/>
      </w:r>
      <w:r>
        <w:t xml:space="preserve"> - Cadastro de veículo</w:t>
      </w:r>
    </w:p>
    <w:p w14:paraId="208403CB" w14:textId="77777777" w:rsidR="00B76367" w:rsidRDefault="00B76367" w:rsidP="00B76367"/>
    <w:p w14:paraId="27A0C1AF" w14:textId="64015A45" w:rsidR="00B76367" w:rsidRDefault="00B76367" w:rsidP="00B76367">
      <w:r>
        <w:t xml:space="preserve">Tela de </w:t>
      </w:r>
      <w:r w:rsidRPr="00B76367">
        <w:rPr>
          <w:i/>
          <w:iCs/>
        </w:rPr>
        <w:t>cadastro de veículo</w:t>
      </w:r>
      <w:r>
        <w:t>, o administrador deve inserir placa, marca, modelo, cor, ano e KM, depois deve escolher qual é a categoria do veículo, a situação e disponibilidade.</w:t>
      </w:r>
    </w:p>
    <w:p w14:paraId="22F0F6C3" w14:textId="11376DAF" w:rsidR="00B76367" w:rsidRDefault="00B76367" w:rsidP="00B76367"/>
    <w:p w14:paraId="16779A0F" w14:textId="308BA7FE" w:rsidR="00B76367" w:rsidRDefault="00B76367" w:rsidP="00B76367"/>
    <w:p w14:paraId="78B899E8" w14:textId="7C4799E2" w:rsidR="00B76367" w:rsidRDefault="00B76367" w:rsidP="00B76367"/>
    <w:p w14:paraId="61E761C5" w14:textId="2D968691" w:rsidR="00B76367" w:rsidRDefault="00B76367" w:rsidP="00B76367"/>
    <w:p w14:paraId="02B5473D" w14:textId="52427C08" w:rsidR="00B76367" w:rsidRDefault="00B76367" w:rsidP="00B76367"/>
    <w:p w14:paraId="5B9D10E0" w14:textId="5AB40A0A" w:rsidR="00B76367" w:rsidRDefault="00B76367" w:rsidP="00B76367"/>
    <w:p w14:paraId="47F205E3" w14:textId="05883927" w:rsidR="00B76367" w:rsidRDefault="00B76367" w:rsidP="00B76367"/>
    <w:p w14:paraId="56053BC6" w14:textId="4C6709A4" w:rsidR="00B76367" w:rsidRDefault="00B76367" w:rsidP="00B76367"/>
    <w:p w14:paraId="27E9C96C" w14:textId="37D67DF1" w:rsidR="00B76367" w:rsidRDefault="00B76367" w:rsidP="00B76367"/>
    <w:p w14:paraId="3AAA4B56" w14:textId="1A773494" w:rsidR="00B76367" w:rsidRDefault="00B76367" w:rsidP="00B76367"/>
    <w:p w14:paraId="6A28D5A7" w14:textId="4DE51EA6" w:rsidR="00B76367" w:rsidRDefault="00B76367" w:rsidP="00B76367"/>
    <w:p w14:paraId="086DDA65" w14:textId="54367B7A" w:rsidR="00B76367" w:rsidRDefault="00B76367" w:rsidP="00B76367"/>
    <w:p w14:paraId="021BB4B4" w14:textId="4F6DC95A" w:rsidR="00B76367" w:rsidRDefault="00B76367" w:rsidP="00B76367"/>
    <w:p w14:paraId="0D75F3F6" w14:textId="77777777" w:rsidR="00B76367" w:rsidRDefault="00B76367" w:rsidP="00B76367">
      <w:pPr>
        <w:keepNext/>
        <w:ind w:firstLine="1985"/>
      </w:pPr>
      <w:r w:rsidRPr="00B76367">
        <w:rPr>
          <w:noProof/>
        </w:rPr>
        <w:drawing>
          <wp:inline distT="0" distB="0" distL="0" distR="0" wp14:anchorId="6C910C08" wp14:editId="66B6F8B4">
            <wp:extent cx="2673084" cy="528165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9129" cy="5293598"/>
                    </a:xfrm>
                    <a:prstGeom prst="rect">
                      <a:avLst/>
                    </a:prstGeom>
                    <a:noFill/>
                    <a:ln>
                      <a:noFill/>
                    </a:ln>
                  </pic:spPr>
                </pic:pic>
              </a:graphicData>
            </a:graphic>
          </wp:inline>
        </w:drawing>
      </w:r>
    </w:p>
    <w:p w14:paraId="41D2625A" w14:textId="5457CFF2" w:rsidR="00B76367" w:rsidRDefault="00B76367" w:rsidP="00B76367">
      <w:pPr>
        <w:pStyle w:val="Legenda"/>
        <w:ind w:firstLine="2835"/>
      </w:pPr>
      <w:r>
        <w:t xml:space="preserve">Figura </w:t>
      </w:r>
      <w:r>
        <w:fldChar w:fldCharType="begin"/>
      </w:r>
      <w:r>
        <w:instrText xml:space="preserve"> SEQ Figura \* ARABIC </w:instrText>
      </w:r>
      <w:r>
        <w:fldChar w:fldCharType="separate"/>
      </w:r>
      <w:r w:rsidR="0025158E">
        <w:rPr>
          <w:noProof/>
        </w:rPr>
        <w:t>16</w:t>
      </w:r>
      <w:r>
        <w:fldChar w:fldCharType="end"/>
      </w:r>
      <w:r>
        <w:t xml:space="preserve"> - Lista de veículos disponíveis</w:t>
      </w:r>
    </w:p>
    <w:p w14:paraId="6BEE3025" w14:textId="2BB9FD25" w:rsidR="00B76367" w:rsidRDefault="00B76367" w:rsidP="00B76367"/>
    <w:p w14:paraId="1931381B" w14:textId="3D7AD07F" w:rsidR="00B76367" w:rsidRDefault="00B76367" w:rsidP="00B76367">
      <w:pPr>
        <w:ind w:firstLine="0"/>
      </w:pPr>
      <w:r>
        <w:t>Em Frotas, clicando em um categoria de veículo o administrador pode conferir todos os veículos com disponibilidade.</w:t>
      </w:r>
    </w:p>
    <w:p w14:paraId="2B9D683D" w14:textId="50B4A64E" w:rsidR="00B76367" w:rsidRDefault="00B76367" w:rsidP="00B76367">
      <w:pPr>
        <w:ind w:firstLine="0"/>
      </w:pPr>
    </w:p>
    <w:p w14:paraId="3D5CD661" w14:textId="2D990B20" w:rsidR="00B76367" w:rsidRDefault="00B76367" w:rsidP="00B76367">
      <w:pPr>
        <w:ind w:firstLine="0"/>
      </w:pPr>
    </w:p>
    <w:p w14:paraId="634C93D4" w14:textId="0BD0179E" w:rsidR="00B76367" w:rsidRDefault="00B76367" w:rsidP="00B76367">
      <w:pPr>
        <w:ind w:firstLine="0"/>
      </w:pPr>
    </w:p>
    <w:p w14:paraId="4926B594" w14:textId="6D10DCE8" w:rsidR="00B76367" w:rsidRDefault="00B76367" w:rsidP="00B76367">
      <w:pPr>
        <w:ind w:firstLine="0"/>
      </w:pPr>
    </w:p>
    <w:p w14:paraId="3AF7B0EF" w14:textId="4B4B9604" w:rsidR="00B76367" w:rsidRDefault="00B76367" w:rsidP="00B76367">
      <w:pPr>
        <w:ind w:firstLine="0"/>
      </w:pPr>
    </w:p>
    <w:p w14:paraId="2DC70573" w14:textId="4728D921" w:rsidR="00B76367" w:rsidRDefault="00B76367" w:rsidP="00B76367">
      <w:pPr>
        <w:ind w:firstLine="0"/>
      </w:pPr>
    </w:p>
    <w:p w14:paraId="051EA45A" w14:textId="0393D09D" w:rsidR="00B76367" w:rsidRDefault="00B76367" w:rsidP="00B76367">
      <w:pPr>
        <w:ind w:firstLine="0"/>
      </w:pPr>
    </w:p>
    <w:p w14:paraId="58B6C830" w14:textId="772AB945" w:rsidR="00B76367" w:rsidRDefault="00B76367" w:rsidP="00B76367">
      <w:pPr>
        <w:ind w:firstLine="0"/>
      </w:pPr>
    </w:p>
    <w:p w14:paraId="3D12721F" w14:textId="07B0D207" w:rsidR="00B76367" w:rsidRDefault="00B76367" w:rsidP="00B76367">
      <w:pPr>
        <w:ind w:firstLine="0"/>
      </w:pPr>
    </w:p>
    <w:p w14:paraId="257603F4" w14:textId="147004B5" w:rsidR="00B76367" w:rsidRDefault="00B76367" w:rsidP="00B76367">
      <w:pPr>
        <w:ind w:firstLine="0"/>
      </w:pPr>
    </w:p>
    <w:p w14:paraId="28715C23" w14:textId="1FE87007" w:rsidR="006A56DE" w:rsidRDefault="006A56DE" w:rsidP="00B76367">
      <w:pPr>
        <w:ind w:firstLine="0"/>
      </w:pPr>
    </w:p>
    <w:p w14:paraId="331E70B2" w14:textId="31D62053" w:rsidR="006A56DE" w:rsidRDefault="006A56DE" w:rsidP="00B76367">
      <w:pPr>
        <w:ind w:firstLine="0"/>
      </w:pPr>
    </w:p>
    <w:p w14:paraId="5207582D" w14:textId="77777777" w:rsidR="006A56DE" w:rsidRDefault="006A56DE" w:rsidP="00B76367">
      <w:pPr>
        <w:ind w:firstLine="0"/>
      </w:pPr>
    </w:p>
    <w:p w14:paraId="2B3CB991" w14:textId="77777777" w:rsidR="00B76367" w:rsidRDefault="00B76367" w:rsidP="00B76367">
      <w:pPr>
        <w:keepNext/>
        <w:ind w:firstLine="2127"/>
      </w:pPr>
      <w:r w:rsidRPr="00B76367">
        <w:rPr>
          <w:noProof/>
        </w:rPr>
        <w:drawing>
          <wp:inline distT="0" distB="0" distL="0" distR="0" wp14:anchorId="7B864638" wp14:editId="5543A580">
            <wp:extent cx="2705100" cy="5314608"/>
            <wp:effectExtent l="0" t="0" r="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1173" cy="5326539"/>
                    </a:xfrm>
                    <a:prstGeom prst="rect">
                      <a:avLst/>
                    </a:prstGeom>
                    <a:noFill/>
                    <a:ln>
                      <a:noFill/>
                    </a:ln>
                  </pic:spPr>
                </pic:pic>
              </a:graphicData>
            </a:graphic>
          </wp:inline>
        </w:drawing>
      </w:r>
    </w:p>
    <w:p w14:paraId="135B9AA9" w14:textId="7ED1D840" w:rsidR="00B76367" w:rsidRDefault="00B76367" w:rsidP="00B76367">
      <w:pPr>
        <w:pStyle w:val="Legenda"/>
        <w:ind w:firstLine="2835"/>
      </w:pPr>
      <w:r>
        <w:t xml:space="preserve">Figura </w:t>
      </w:r>
      <w:r>
        <w:fldChar w:fldCharType="begin"/>
      </w:r>
      <w:r>
        <w:instrText xml:space="preserve"> SEQ Figura \* ARABIC </w:instrText>
      </w:r>
      <w:r>
        <w:fldChar w:fldCharType="separate"/>
      </w:r>
      <w:r w:rsidR="0025158E">
        <w:rPr>
          <w:noProof/>
        </w:rPr>
        <w:t>17</w:t>
      </w:r>
      <w:r>
        <w:fldChar w:fldCharType="end"/>
      </w:r>
      <w:r>
        <w:t xml:space="preserve"> - Tela de Agendamentos</w:t>
      </w:r>
    </w:p>
    <w:p w14:paraId="18DAD5B8" w14:textId="1E45C059" w:rsidR="00B76367" w:rsidRDefault="00B76367" w:rsidP="00B76367">
      <w:pPr>
        <w:ind w:firstLine="0"/>
      </w:pPr>
    </w:p>
    <w:p w14:paraId="74F0DB43" w14:textId="54745360" w:rsidR="00B76367" w:rsidRPr="00B76367" w:rsidRDefault="00B76367" w:rsidP="00B76367">
      <w:pPr>
        <w:ind w:firstLine="0"/>
      </w:pPr>
      <w:r>
        <w:t xml:space="preserve">Na tela de </w:t>
      </w:r>
      <w:r w:rsidRPr="0025158E">
        <w:rPr>
          <w:i/>
          <w:iCs/>
        </w:rPr>
        <w:t>Agendamentos</w:t>
      </w:r>
      <w:r>
        <w:t xml:space="preserve"> os administrador irá </w:t>
      </w:r>
      <w:r w:rsidR="0025158E">
        <w:t>justamente agendar uma viagem para o funcionário da empresa, utilizando o código Qr Code instalado no crachá do funcionário, o administrador com a câmera do celular ir</w:t>
      </w:r>
      <w:ins w:id="43" w:author="Rafael Martins Alves" w:date="2020-07-16T16:58:00Z">
        <w:r w:rsidR="00730A07">
          <w:t>á</w:t>
        </w:r>
      </w:ins>
      <w:del w:id="44" w:author="Rafael Martins Alves" w:date="2020-07-16T16:58:00Z">
        <w:r w:rsidR="0025158E" w:rsidDel="00730A07">
          <w:delText>a</w:delText>
        </w:r>
      </w:del>
      <w:r w:rsidR="0025158E">
        <w:t xml:space="preserve"> fazer uma leitura do código dentro do aplicativo, logo depois irá fazer os mesmos procedimentos com o código Qr Code instalado no carro. Por fim o administrador deve inserir a Origem, Destino e KM de saída do veículo. Clicando em Concluir o funcionário poderá utilizar o carro para a sua viagem.</w:t>
      </w:r>
    </w:p>
    <w:p w14:paraId="52A3BBC5" w14:textId="77777777" w:rsidR="00B76367" w:rsidRPr="00B76367" w:rsidRDefault="00B76367" w:rsidP="00B76367"/>
    <w:p w14:paraId="4C2391F6" w14:textId="24E6CCCB" w:rsidR="00B76367" w:rsidRDefault="00B76367" w:rsidP="00B76367"/>
    <w:p w14:paraId="454B53F3" w14:textId="75E060B3" w:rsidR="0025158E" w:rsidRDefault="0025158E" w:rsidP="00B76367"/>
    <w:p w14:paraId="3BEAA18C" w14:textId="3F564DCA" w:rsidR="0025158E" w:rsidRDefault="0025158E" w:rsidP="00B76367"/>
    <w:p w14:paraId="6CF323FC" w14:textId="0AA44C6C" w:rsidR="0025158E" w:rsidRDefault="0025158E" w:rsidP="00B76367"/>
    <w:p w14:paraId="5C14830E" w14:textId="5E9446BA" w:rsidR="0025158E" w:rsidRDefault="0025158E" w:rsidP="00B76367"/>
    <w:p w14:paraId="796A4022" w14:textId="7C2B4E23" w:rsidR="0025158E" w:rsidRDefault="0025158E" w:rsidP="00B76367"/>
    <w:p w14:paraId="2461833C" w14:textId="4BF46BA3" w:rsidR="0025158E" w:rsidRDefault="0025158E" w:rsidP="00B76367"/>
    <w:p w14:paraId="7AD23A0E" w14:textId="6E0A363A" w:rsidR="0025158E" w:rsidRDefault="0025158E" w:rsidP="00B76367"/>
    <w:p w14:paraId="7B1B2C2B" w14:textId="77777777" w:rsidR="0025158E" w:rsidRDefault="0025158E" w:rsidP="0025158E">
      <w:pPr>
        <w:keepNext/>
        <w:ind w:firstLine="1843"/>
      </w:pPr>
      <w:r w:rsidRPr="0025158E">
        <w:rPr>
          <w:noProof/>
        </w:rPr>
        <w:drawing>
          <wp:inline distT="0" distB="0" distL="0" distR="0" wp14:anchorId="0313F3B6" wp14:editId="624058C0">
            <wp:extent cx="3065068" cy="6067425"/>
            <wp:effectExtent l="0" t="0" r="254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8612" cy="6074440"/>
                    </a:xfrm>
                    <a:prstGeom prst="rect">
                      <a:avLst/>
                    </a:prstGeom>
                    <a:noFill/>
                    <a:ln>
                      <a:noFill/>
                    </a:ln>
                  </pic:spPr>
                </pic:pic>
              </a:graphicData>
            </a:graphic>
          </wp:inline>
        </w:drawing>
      </w:r>
    </w:p>
    <w:p w14:paraId="18CF34C0" w14:textId="6165EDAB" w:rsidR="0025158E" w:rsidRDefault="0025158E" w:rsidP="0025158E">
      <w:pPr>
        <w:pStyle w:val="Legenda"/>
        <w:ind w:firstLine="2552"/>
      </w:pPr>
      <w:r>
        <w:t xml:space="preserve">Figura </w:t>
      </w:r>
      <w:r>
        <w:fldChar w:fldCharType="begin"/>
      </w:r>
      <w:r>
        <w:instrText xml:space="preserve"> SEQ Figura \* ARABIC </w:instrText>
      </w:r>
      <w:r>
        <w:fldChar w:fldCharType="separate"/>
      </w:r>
      <w:r>
        <w:rPr>
          <w:noProof/>
        </w:rPr>
        <w:t>18</w:t>
      </w:r>
      <w:r>
        <w:fldChar w:fldCharType="end"/>
      </w:r>
      <w:r>
        <w:t xml:space="preserve"> -  Lista dos Agendamentos</w:t>
      </w:r>
    </w:p>
    <w:p w14:paraId="26BF1763" w14:textId="0BF0EBF0" w:rsidR="0025158E" w:rsidRDefault="0025158E" w:rsidP="00B76367"/>
    <w:p w14:paraId="349807CB" w14:textId="476FB3AA" w:rsidR="0025158E" w:rsidRDefault="0025158E" w:rsidP="00B76367"/>
    <w:p w14:paraId="234C4E16" w14:textId="5BD0CDE4" w:rsidR="0025158E" w:rsidRDefault="0025158E" w:rsidP="00B76367">
      <w:r>
        <w:t>Após fazer o agendamento o administrador poderá ver a listagem de todos os agendamentos cadastrados.</w:t>
      </w:r>
    </w:p>
    <w:p w14:paraId="3E2A1529" w14:textId="74778A1A" w:rsidR="0025158E" w:rsidRDefault="0025158E" w:rsidP="00B76367"/>
    <w:p w14:paraId="28FA0554" w14:textId="1AAB20FD" w:rsidR="0025158E" w:rsidRDefault="0025158E" w:rsidP="00B76367"/>
    <w:p w14:paraId="321D499A" w14:textId="289D5B8F" w:rsidR="0025158E" w:rsidRDefault="0025158E" w:rsidP="00B76367"/>
    <w:p w14:paraId="37CE42C9" w14:textId="7EE4D795" w:rsidR="0025158E" w:rsidRDefault="0025158E" w:rsidP="00B76367"/>
    <w:p w14:paraId="2C2F62AB" w14:textId="30E9178F" w:rsidR="0025158E" w:rsidRDefault="0025158E" w:rsidP="00B76367"/>
    <w:p w14:paraId="79398FD4" w14:textId="304FB1C6" w:rsidR="0025158E" w:rsidRDefault="0025158E" w:rsidP="00B76367"/>
    <w:p w14:paraId="7C63D936" w14:textId="1D90D61E" w:rsidR="0025158E" w:rsidRDefault="0025158E" w:rsidP="00B76367"/>
    <w:p w14:paraId="58730D25" w14:textId="50CC32E3" w:rsidR="0025158E" w:rsidRDefault="0025158E" w:rsidP="00B76367"/>
    <w:p w14:paraId="44C8FE43" w14:textId="6DCF3B56" w:rsidR="0025158E" w:rsidRDefault="0025158E" w:rsidP="00B76367"/>
    <w:p w14:paraId="59422C4B" w14:textId="77777777" w:rsidR="0025158E" w:rsidRDefault="0025158E" w:rsidP="0025158E">
      <w:pPr>
        <w:keepNext/>
        <w:ind w:firstLine="2127"/>
      </w:pPr>
      <w:r w:rsidRPr="0025158E">
        <w:rPr>
          <w:noProof/>
        </w:rPr>
        <w:drawing>
          <wp:inline distT="0" distB="0" distL="0" distR="0" wp14:anchorId="492A0A5F" wp14:editId="0DE2F28C">
            <wp:extent cx="3101009" cy="6092437"/>
            <wp:effectExtent l="0" t="0" r="4445"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1495" cy="6113039"/>
                    </a:xfrm>
                    <a:prstGeom prst="rect">
                      <a:avLst/>
                    </a:prstGeom>
                    <a:noFill/>
                    <a:ln>
                      <a:noFill/>
                    </a:ln>
                  </pic:spPr>
                </pic:pic>
              </a:graphicData>
            </a:graphic>
          </wp:inline>
        </w:drawing>
      </w:r>
    </w:p>
    <w:p w14:paraId="42243AC4" w14:textId="7E2BD6A9" w:rsidR="0025158E" w:rsidRDefault="0025158E" w:rsidP="0025158E">
      <w:pPr>
        <w:pStyle w:val="Legenda"/>
        <w:ind w:firstLine="2552"/>
      </w:pPr>
      <w:r>
        <w:t xml:space="preserve">Figura </w:t>
      </w:r>
      <w:r>
        <w:fldChar w:fldCharType="begin"/>
      </w:r>
      <w:r>
        <w:instrText xml:space="preserve"> SEQ Figura \* ARABIC </w:instrText>
      </w:r>
      <w:r>
        <w:fldChar w:fldCharType="separate"/>
      </w:r>
      <w:r>
        <w:rPr>
          <w:noProof/>
        </w:rPr>
        <w:t>19</w:t>
      </w:r>
      <w:r>
        <w:fldChar w:fldCharType="end"/>
      </w:r>
      <w:r>
        <w:t xml:space="preserve"> - Informações do Agendamento</w:t>
      </w:r>
    </w:p>
    <w:p w14:paraId="4D0C12D3" w14:textId="6369484D" w:rsidR="0025158E" w:rsidRDefault="0025158E" w:rsidP="00B76367"/>
    <w:p w14:paraId="5907AA9B" w14:textId="0D7ADE9B" w:rsidR="0025158E" w:rsidRDefault="0025158E" w:rsidP="00B76367">
      <w:r>
        <w:t>Ao clicar em um dos agendamentos cadastrados o administrador poder</w:t>
      </w:r>
      <w:ins w:id="45" w:author="Rafael Martins Alves" w:date="2020-07-16T21:49:00Z">
        <w:r w:rsidR="00D73E02">
          <w:t>á</w:t>
        </w:r>
      </w:ins>
      <w:del w:id="46" w:author="Rafael Martins Alves" w:date="2020-07-16T21:49:00Z">
        <w:r w:rsidDel="00D73E02">
          <w:delText>a</w:delText>
        </w:r>
      </w:del>
      <w:r>
        <w:t xml:space="preserve"> ver os dados do agendamento do veículo, podendo alterar inserindo a chegada do funcionário, finalizando o agendamento.</w:t>
      </w:r>
    </w:p>
    <w:p w14:paraId="3A35E440" w14:textId="67928F1D" w:rsidR="0025158E" w:rsidRDefault="0025158E" w:rsidP="00B76367"/>
    <w:p w14:paraId="7C892F09" w14:textId="61A54080" w:rsidR="0025158E" w:rsidRDefault="0025158E" w:rsidP="00B76367"/>
    <w:p w14:paraId="1BA86291" w14:textId="0F054445" w:rsidR="0025158E" w:rsidRDefault="0025158E" w:rsidP="00B76367"/>
    <w:p w14:paraId="65A2F920" w14:textId="567FAF7D" w:rsidR="0025158E" w:rsidRDefault="0025158E" w:rsidP="00B76367"/>
    <w:p w14:paraId="47AD3416" w14:textId="77777777" w:rsidR="006A56DE" w:rsidRPr="00682826" w:rsidRDefault="006A56DE" w:rsidP="00B76367"/>
    <w:p w14:paraId="0397CEA1" w14:textId="27BB45A3" w:rsidR="008113C9" w:rsidRDefault="00150B17" w:rsidP="002C1D70">
      <w:pPr>
        <w:pStyle w:val="Ttulo1"/>
        <w:numPr>
          <w:ilvl w:val="0"/>
          <w:numId w:val="7"/>
        </w:numPr>
      </w:pPr>
      <w:bookmarkStart w:id="47" w:name="_Toc45720081"/>
      <w:r>
        <w:t>ENTREGAS</w:t>
      </w:r>
      <w:bookmarkEnd w:id="47"/>
    </w:p>
    <w:p w14:paraId="3D50979E" w14:textId="28B5951B" w:rsidR="00021BEA" w:rsidRDefault="00021BEA" w:rsidP="002C1D70">
      <w:pPr>
        <w:pStyle w:val="Ttulo1"/>
        <w:numPr>
          <w:ilvl w:val="1"/>
          <w:numId w:val="7"/>
        </w:numPr>
      </w:pPr>
      <w:bookmarkStart w:id="48" w:name="_Toc45720082"/>
      <w:r>
        <w:t>Web Front-End</w:t>
      </w:r>
      <w:bookmarkEnd w:id="48"/>
    </w:p>
    <w:p w14:paraId="5925E59A" w14:textId="7463091F" w:rsidR="002D4E2F" w:rsidRDefault="002D4E2F" w:rsidP="002D4E2F">
      <w:pPr>
        <w:pStyle w:val="Corpodetexto"/>
        <w:ind w:hanging="284"/>
      </w:pPr>
      <w:r w:rsidRPr="002D4E2F">
        <w:rPr>
          <w:noProof/>
        </w:rPr>
        <w:drawing>
          <wp:inline distT="0" distB="0" distL="0" distR="0" wp14:anchorId="451CC2F2" wp14:editId="76084407">
            <wp:extent cx="6005195" cy="66001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5195" cy="6600190"/>
                    </a:xfrm>
                    <a:prstGeom prst="rect">
                      <a:avLst/>
                    </a:prstGeom>
                    <a:noFill/>
                    <a:ln>
                      <a:noFill/>
                    </a:ln>
                  </pic:spPr>
                </pic:pic>
              </a:graphicData>
            </a:graphic>
          </wp:inline>
        </w:drawing>
      </w:r>
    </w:p>
    <w:p w14:paraId="1661EB97" w14:textId="4309EFB1" w:rsidR="002D4E2F" w:rsidRPr="00DB24D9" w:rsidRDefault="002D4E2F" w:rsidP="002D4E2F">
      <w:pPr>
        <w:pStyle w:val="Corpodetexto"/>
        <w:ind w:hanging="284"/>
        <w:rPr>
          <w:b/>
          <w:bCs/>
        </w:rPr>
      </w:pPr>
      <w:r>
        <w:tab/>
      </w:r>
      <w:r>
        <w:tab/>
      </w:r>
      <w:r>
        <w:tab/>
      </w:r>
      <w:r>
        <w:tab/>
      </w:r>
      <w:r>
        <w:tab/>
      </w:r>
      <w:r>
        <w:tab/>
      </w:r>
      <w:r w:rsidRPr="00DB24D9">
        <w:rPr>
          <w:b/>
          <w:bCs/>
        </w:rPr>
        <w:t>HOME – Parte 1</w:t>
      </w:r>
    </w:p>
    <w:p w14:paraId="6F3D366F" w14:textId="1A5E3810" w:rsidR="002D4E2F" w:rsidRDefault="002D4E2F" w:rsidP="002D4E2F">
      <w:pPr>
        <w:pStyle w:val="Corpodetexto"/>
        <w:ind w:hanging="284"/>
      </w:pPr>
    </w:p>
    <w:p w14:paraId="2B997B7B" w14:textId="2936DDA0" w:rsidR="002D4E2F" w:rsidRDefault="002D4E2F" w:rsidP="002D4E2F">
      <w:pPr>
        <w:pStyle w:val="Corpodetexto"/>
        <w:ind w:hanging="284"/>
      </w:pPr>
    </w:p>
    <w:p w14:paraId="38E0FC4C" w14:textId="26D02C05" w:rsidR="002D4E2F" w:rsidRDefault="002D4E2F" w:rsidP="002D4E2F">
      <w:pPr>
        <w:pStyle w:val="Corpodetexto"/>
        <w:ind w:hanging="284"/>
      </w:pPr>
    </w:p>
    <w:p w14:paraId="1B358878" w14:textId="30254445" w:rsidR="002D4E2F" w:rsidRDefault="002D4E2F" w:rsidP="002D4E2F">
      <w:pPr>
        <w:pStyle w:val="Corpodetexto"/>
        <w:ind w:hanging="284"/>
      </w:pPr>
    </w:p>
    <w:p w14:paraId="434A3880" w14:textId="116652EE" w:rsidR="002D4E2F" w:rsidRDefault="002D4E2F" w:rsidP="00DB24D9">
      <w:pPr>
        <w:pStyle w:val="Corpodetexto"/>
        <w:ind w:firstLine="0"/>
      </w:pPr>
    </w:p>
    <w:p w14:paraId="1D88326E" w14:textId="0D0361C2" w:rsidR="002D4E2F" w:rsidRDefault="002D4E2F" w:rsidP="002D4E2F">
      <w:pPr>
        <w:pStyle w:val="Corpodetexto"/>
        <w:ind w:left="1560" w:hanging="1866"/>
      </w:pPr>
    </w:p>
    <w:p w14:paraId="279C0E0F" w14:textId="28D4276C" w:rsidR="002D4E2F" w:rsidRDefault="002D4E2F" w:rsidP="00DB24D9">
      <w:pPr>
        <w:pStyle w:val="Corpodetexto"/>
        <w:ind w:firstLine="0"/>
      </w:pPr>
    </w:p>
    <w:p w14:paraId="7EF512C0" w14:textId="77777777" w:rsidR="002D4E2F" w:rsidRDefault="002D4E2F" w:rsidP="002D4E2F">
      <w:pPr>
        <w:pStyle w:val="Corpodetexto"/>
        <w:ind w:left="1560" w:hanging="1866"/>
      </w:pPr>
    </w:p>
    <w:p w14:paraId="5E1CB2CF" w14:textId="1ADD5A5F" w:rsidR="002D4E2F" w:rsidRDefault="002D4E2F" w:rsidP="002D4E2F">
      <w:pPr>
        <w:pStyle w:val="Corpodetexto"/>
        <w:ind w:hanging="284"/>
      </w:pPr>
      <w:r w:rsidRPr="002D4E2F">
        <w:rPr>
          <w:noProof/>
        </w:rPr>
        <w:drawing>
          <wp:inline distT="0" distB="0" distL="0" distR="0" wp14:anchorId="6ABB5E2F" wp14:editId="0D2D8B59">
            <wp:extent cx="6005195" cy="7348855"/>
            <wp:effectExtent l="0" t="0" r="0" b="444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5195" cy="7348855"/>
                    </a:xfrm>
                    <a:prstGeom prst="rect">
                      <a:avLst/>
                    </a:prstGeom>
                    <a:noFill/>
                    <a:ln>
                      <a:noFill/>
                    </a:ln>
                  </pic:spPr>
                </pic:pic>
              </a:graphicData>
            </a:graphic>
          </wp:inline>
        </w:drawing>
      </w:r>
    </w:p>
    <w:p w14:paraId="38E0A37D" w14:textId="74E481B1" w:rsidR="002D4E2F" w:rsidRPr="00DB24D9" w:rsidRDefault="00DB24D9" w:rsidP="002D4E2F">
      <w:pPr>
        <w:pStyle w:val="Corpodetexto"/>
        <w:ind w:hanging="284"/>
        <w:rPr>
          <w:b/>
          <w:bCs/>
        </w:rPr>
      </w:pPr>
      <w:r>
        <w:tab/>
      </w:r>
      <w:r>
        <w:tab/>
      </w:r>
      <w:r>
        <w:tab/>
      </w:r>
      <w:r>
        <w:tab/>
      </w:r>
      <w:r>
        <w:tab/>
      </w:r>
      <w:r w:rsidRPr="00DB24D9">
        <w:rPr>
          <w:b/>
          <w:bCs/>
        </w:rPr>
        <w:t xml:space="preserve">           HOME – Parte 2</w:t>
      </w:r>
    </w:p>
    <w:p w14:paraId="7D505C4E" w14:textId="0EF22A07" w:rsidR="00DB24D9" w:rsidRDefault="00DB24D9" w:rsidP="002D4E2F">
      <w:pPr>
        <w:pStyle w:val="Corpodetexto"/>
        <w:ind w:hanging="284"/>
      </w:pPr>
    </w:p>
    <w:p w14:paraId="7B431499" w14:textId="577A2B6A" w:rsidR="00DB24D9" w:rsidRDefault="00DB24D9" w:rsidP="002D4E2F">
      <w:pPr>
        <w:pStyle w:val="Corpodetexto"/>
        <w:ind w:hanging="284"/>
      </w:pPr>
    </w:p>
    <w:p w14:paraId="04E068D6" w14:textId="30229FBA" w:rsidR="00DB24D9" w:rsidRDefault="00DB24D9" w:rsidP="002D4E2F">
      <w:pPr>
        <w:pStyle w:val="Corpodetexto"/>
        <w:ind w:hanging="284"/>
      </w:pPr>
    </w:p>
    <w:p w14:paraId="3B566F13" w14:textId="7DEFF0D5" w:rsidR="00DB24D9" w:rsidRDefault="00DB24D9" w:rsidP="002D4E2F">
      <w:pPr>
        <w:pStyle w:val="Corpodetexto"/>
        <w:ind w:hanging="284"/>
      </w:pPr>
    </w:p>
    <w:p w14:paraId="78F71FC6" w14:textId="3B8AEDA2" w:rsidR="00DB24D9" w:rsidRDefault="00DB24D9" w:rsidP="002D4E2F">
      <w:pPr>
        <w:pStyle w:val="Corpodetexto"/>
        <w:ind w:hanging="284"/>
      </w:pPr>
    </w:p>
    <w:p w14:paraId="5BCB3FAF" w14:textId="1F5702A1" w:rsidR="00DB24D9" w:rsidRDefault="00DB24D9" w:rsidP="002D4E2F">
      <w:pPr>
        <w:pStyle w:val="Corpodetexto"/>
        <w:ind w:hanging="284"/>
      </w:pPr>
    </w:p>
    <w:p w14:paraId="680C9D19" w14:textId="46F3B447" w:rsidR="00DB24D9" w:rsidRDefault="00DB24D9" w:rsidP="002D4E2F">
      <w:pPr>
        <w:pStyle w:val="Corpodetexto"/>
        <w:ind w:hanging="284"/>
      </w:pPr>
    </w:p>
    <w:p w14:paraId="0E57ECBA" w14:textId="19BB1132" w:rsidR="00DB24D9" w:rsidRDefault="00DB24D9" w:rsidP="002D4E2F">
      <w:pPr>
        <w:pStyle w:val="Corpodetexto"/>
        <w:ind w:hanging="284"/>
      </w:pPr>
      <w:r w:rsidRPr="00DB24D9">
        <w:rPr>
          <w:noProof/>
        </w:rPr>
        <w:drawing>
          <wp:inline distT="0" distB="0" distL="0" distR="0" wp14:anchorId="3C183491" wp14:editId="5FE64247">
            <wp:extent cx="6005195" cy="5367655"/>
            <wp:effectExtent l="0" t="0" r="0"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5195" cy="5367655"/>
                    </a:xfrm>
                    <a:prstGeom prst="rect">
                      <a:avLst/>
                    </a:prstGeom>
                    <a:noFill/>
                    <a:ln>
                      <a:noFill/>
                    </a:ln>
                  </pic:spPr>
                </pic:pic>
              </a:graphicData>
            </a:graphic>
          </wp:inline>
        </w:drawing>
      </w:r>
    </w:p>
    <w:p w14:paraId="7B3AF25A" w14:textId="73C4C425" w:rsidR="002D4E2F" w:rsidRDefault="002D4E2F" w:rsidP="002D4E2F">
      <w:pPr>
        <w:pStyle w:val="Corpodetexto"/>
        <w:ind w:hanging="284"/>
      </w:pPr>
    </w:p>
    <w:p w14:paraId="5EA5A904" w14:textId="72FE9479" w:rsidR="002D4E2F" w:rsidRPr="00DB24D9" w:rsidRDefault="00DB24D9" w:rsidP="002D4E2F">
      <w:pPr>
        <w:pStyle w:val="Corpodetexto"/>
        <w:ind w:hanging="284"/>
        <w:rPr>
          <w:b/>
          <w:bCs/>
        </w:rPr>
      </w:pPr>
      <w:r>
        <w:tab/>
      </w:r>
      <w:r>
        <w:tab/>
      </w:r>
      <w:r>
        <w:tab/>
      </w:r>
      <w:r>
        <w:tab/>
      </w:r>
      <w:r>
        <w:tab/>
      </w:r>
      <w:r w:rsidRPr="00DB24D9">
        <w:rPr>
          <w:b/>
          <w:bCs/>
        </w:rPr>
        <w:t xml:space="preserve">         HOME – Parte 3</w:t>
      </w:r>
    </w:p>
    <w:p w14:paraId="066F662D" w14:textId="71C39251" w:rsidR="002D4E2F" w:rsidRDefault="002D4E2F" w:rsidP="002D4E2F">
      <w:pPr>
        <w:pStyle w:val="Corpodetexto"/>
        <w:ind w:hanging="284"/>
      </w:pPr>
    </w:p>
    <w:p w14:paraId="76D1192B" w14:textId="13CA140B" w:rsidR="002D4E2F" w:rsidRDefault="002D4E2F" w:rsidP="002D4E2F">
      <w:pPr>
        <w:pStyle w:val="Corpodetexto"/>
        <w:ind w:hanging="284"/>
      </w:pPr>
    </w:p>
    <w:p w14:paraId="4A6FB4B3" w14:textId="2B92EC01" w:rsidR="002D4E2F" w:rsidRDefault="002D4E2F" w:rsidP="002D4E2F">
      <w:pPr>
        <w:pStyle w:val="Corpodetexto"/>
        <w:ind w:hanging="284"/>
      </w:pPr>
    </w:p>
    <w:p w14:paraId="3E74BA8E" w14:textId="1F25AB69" w:rsidR="00DB24D9" w:rsidRDefault="00DB24D9" w:rsidP="002D4E2F">
      <w:pPr>
        <w:pStyle w:val="Corpodetexto"/>
        <w:ind w:hanging="284"/>
      </w:pPr>
    </w:p>
    <w:p w14:paraId="032D9C1D" w14:textId="5032B832" w:rsidR="00DB24D9" w:rsidRDefault="00DB24D9" w:rsidP="002D4E2F">
      <w:pPr>
        <w:pStyle w:val="Corpodetexto"/>
        <w:ind w:hanging="284"/>
      </w:pPr>
    </w:p>
    <w:p w14:paraId="44D1423D" w14:textId="590C8034" w:rsidR="00DB24D9" w:rsidRDefault="00DB24D9" w:rsidP="002D4E2F">
      <w:pPr>
        <w:pStyle w:val="Corpodetexto"/>
        <w:ind w:hanging="284"/>
      </w:pPr>
    </w:p>
    <w:p w14:paraId="4F9F301E" w14:textId="386BAA13" w:rsidR="00DB24D9" w:rsidRDefault="00DB24D9" w:rsidP="002D4E2F">
      <w:pPr>
        <w:pStyle w:val="Corpodetexto"/>
        <w:ind w:hanging="284"/>
      </w:pPr>
    </w:p>
    <w:p w14:paraId="15686875" w14:textId="6022920E" w:rsidR="00DB24D9" w:rsidRDefault="00DB24D9" w:rsidP="002D4E2F">
      <w:pPr>
        <w:pStyle w:val="Corpodetexto"/>
        <w:ind w:hanging="284"/>
      </w:pPr>
    </w:p>
    <w:p w14:paraId="294A174D" w14:textId="0E7D9B9B" w:rsidR="00DB24D9" w:rsidRDefault="00DB24D9" w:rsidP="002D4E2F">
      <w:pPr>
        <w:pStyle w:val="Corpodetexto"/>
        <w:ind w:hanging="284"/>
      </w:pPr>
    </w:p>
    <w:p w14:paraId="03C74914" w14:textId="331CD4C8" w:rsidR="00DB24D9" w:rsidRDefault="00DB24D9" w:rsidP="002D4E2F">
      <w:pPr>
        <w:pStyle w:val="Corpodetexto"/>
        <w:ind w:hanging="284"/>
      </w:pPr>
    </w:p>
    <w:p w14:paraId="741BC64F" w14:textId="509AB806" w:rsidR="00DB24D9" w:rsidRDefault="00DB24D9" w:rsidP="002D4E2F">
      <w:pPr>
        <w:pStyle w:val="Corpodetexto"/>
        <w:ind w:hanging="284"/>
      </w:pPr>
    </w:p>
    <w:p w14:paraId="5A92A175" w14:textId="497C953F" w:rsidR="00DB24D9" w:rsidRDefault="00DB24D9" w:rsidP="002D4E2F">
      <w:pPr>
        <w:pStyle w:val="Corpodetexto"/>
        <w:ind w:hanging="284"/>
      </w:pPr>
    </w:p>
    <w:p w14:paraId="4B766E6C" w14:textId="77FC589E" w:rsidR="00DB24D9" w:rsidRDefault="00DB24D9" w:rsidP="002D4E2F">
      <w:pPr>
        <w:pStyle w:val="Corpodetexto"/>
        <w:ind w:hanging="284"/>
      </w:pPr>
      <w:r w:rsidRPr="00DB24D9">
        <w:rPr>
          <w:noProof/>
        </w:rPr>
        <w:drawing>
          <wp:inline distT="0" distB="0" distL="0" distR="0" wp14:anchorId="4077B2F8" wp14:editId="33D11AC2">
            <wp:extent cx="6005195" cy="6638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5195" cy="6638925"/>
                    </a:xfrm>
                    <a:prstGeom prst="rect">
                      <a:avLst/>
                    </a:prstGeom>
                    <a:noFill/>
                    <a:ln>
                      <a:noFill/>
                    </a:ln>
                  </pic:spPr>
                </pic:pic>
              </a:graphicData>
            </a:graphic>
          </wp:inline>
        </w:drawing>
      </w:r>
    </w:p>
    <w:p w14:paraId="26E0A4EE" w14:textId="40F34952" w:rsidR="00DB24D9" w:rsidRPr="00DB24D9" w:rsidRDefault="00DB24D9" w:rsidP="002D4E2F">
      <w:pPr>
        <w:pStyle w:val="Corpodetexto"/>
        <w:ind w:hanging="284"/>
        <w:rPr>
          <w:b/>
          <w:bCs/>
        </w:rPr>
      </w:pPr>
      <w:r>
        <w:tab/>
      </w:r>
      <w:r>
        <w:tab/>
      </w:r>
      <w:r>
        <w:tab/>
      </w:r>
      <w:r>
        <w:tab/>
      </w:r>
      <w:r>
        <w:tab/>
      </w:r>
      <w:r w:rsidRPr="00DB24D9">
        <w:rPr>
          <w:b/>
          <w:bCs/>
        </w:rPr>
        <w:t xml:space="preserve">  SOBRE NÓS – Parte 1</w:t>
      </w:r>
    </w:p>
    <w:p w14:paraId="5050A4A8" w14:textId="40C9A104" w:rsidR="00DB24D9" w:rsidRDefault="00DB24D9" w:rsidP="002D4E2F">
      <w:pPr>
        <w:pStyle w:val="Corpodetexto"/>
        <w:ind w:hanging="284"/>
      </w:pPr>
    </w:p>
    <w:p w14:paraId="1232E415" w14:textId="4564B3FF" w:rsidR="00DB24D9" w:rsidRDefault="00DB24D9" w:rsidP="002D4E2F">
      <w:pPr>
        <w:pStyle w:val="Corpodetexto"/>
        <w:ind w:hanging="284"/>
      </w:pPr>
    </w:p>
    <w:p w14:paraId="435A2A95" w14:textId="75207403" w:rsidR="00DB24D9" w:rsidRDefault="00DB24D9" w:rsidP="002D4E2F">
      <w:pPr>
        <w:pStyle w:val="Corpodetexto"/>
        <w:ind w:hanging="284"/>
      </w:pPr>
    </w:p>
    <w:p w14:paraId="790F87C7" w14:textId="63D8E4B0" w:rsidR="00DB24D9" w:rsidRDefault="00DB24D9" w:rsidP="002D4E2F">
      <w:pPr>
        <w:pStyle w:val="Corpodetexto"/>
        <w:ind w:hanging="284"/>
      </w:pPr>
    </w:p>
    <w:p w14:paraId="12CA1679" w14:textId="6DCCCDF6" w:rsidR="00DB24D9" w:rsidRDefault="00DB24D9" w:rsidP="002D4E2F">
      <w:pPr>
        <w:pStyle w:val="Corpodetexto"/>
        <w:ind w:hanging="284"/>
      </w:pPr>
    </w:p>
    <w:p w14:paraId="6506446F" w14:textId="3C7C5015" w:rsidR="00DB24D9" w:rsidRDefault="00DB24D9" w:rsidP="002D4E2F">
      <w:pPr>
        <w:pStyle w:val="Corpodetexto"/>
        <w:ind w:hanging="284"/>
      </w:pPr>
    </w:p>
    <w:p w14:paraId="081915D7" w14:textId="45679546" w:rsidR="00DB24D9" w:rsidRDefault="00DB24D9" w:rsidP="002D4E2F">
      <w:pPr>
        <w:pStyle w:val="Corpodetexto"/>
        <w:ind w:hanging="284"/>
      </w:pPr>
    </w:p>
    <w:p w14:paraId="31D672CD" w14:textId="0AFEEA2F" w:rsidR="00DB24D9" w:rsidRDefault="00DB24D9" w:rsidP="002D4E2F">
      <w:pPr>
        <w:pStyle w:val="Corpodetexto"/>
        <w:ind w:hanging="284"/>
      </w:pPr>
    </w:p>
    <w:p w14:paraId="706ABA07" w14:textId="496F9E25" w:rsidR="00DB24D9" w:rsidRDefault="00DB24D9" w:rsidP="002D4E2F">
      <w:pPr>
        <w:pStyle w:val="Corpodetexto"/>
        <w:ind w:hanging="284"/>
      </w:pPr>
    </w:p>
    <w:p w14:paraId="5A12D82B" w14:textId="1FFBC496" w:rsidR="00DB24D9" w:rsidRDefault="00DB24D9" w:rsidP="002D4E2F">
      <w:pPr>
        <w:pStyle w:val="Corpodetexto"/>
        <w:ind w:hanging="284"/>
      </w:pPr>
    </w:p>
    <w:p w14:paraId="18B1759A" w14:textId="429614FB" w:rsidR="00DB24D9" w:rsidRDefault="00DB24D9" w:rsidP="002D4E2F">
      <w:pPr>
        <w:pStyle w:val="Corpodetexto"/>
        <w:ind w:hanging="284"/>
      </w:pPr>
      <w:r w:rsidRPr="00DB24D9">
        <w:rPr>
          <w:noProof/>
        </w:rPr>
        <w:drawing>
          <wp:inline distT="0" distB="0" distL="0" distR="0" wp14:anchorId="6B2F5CC9" wp14:editId="1BA7B206">
            <wp:extent cx="6005195" cy="54578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5195" cy="5457825"/>
                    </a:xfrm>
                    <a:prstGeom prst="rect">
                      <a:avLst/>
                    </a:prstGeom>
                    <a:noFill/>
                    <a:ln>
                      <a:noFill/>
                    </a:ln>
                  </pic:spPr>
                </pic:pic>
              </a:graphicData>
            </a:graphic>
          </wp:inline>
        </w:drawing>
      </w:r>
    </w:p>
    <w:p w14:paraId="7F47B127" w14:textId="5C27D073" w:rsidR="00DB24D9" w:rsidRPr="00DB24D9" w:rsidRDefault="00DB24D9" w:rsidP="002D4E2F">
      <w:pPr>
        <w:pStyle w:val="Corpodetexto"/>
        <w:ind w:hanging="284"/>
        <w:rPr>
          <w:b/>
          <w:bCs/>
        </w:rPr>
      </w:pPr>
      <w:r>
        <w:tab/>
      </w:r>
      <w:r>
        <w:tab/>
      </w:r>
      <w:r>
        <w:tab/>
      </w:r>
      <w:r>
        <w:tab/>
      </w:r>
      <w:r>
        <w:tab/>
      </w:r>
      <w:r w:rsidRPr="00DB24D9">
        <w:rPr>
          <w:b/>
          <w:bCs/>
        </w:rPr>
        <w:t xml:space="preserve">    SOBRE NÓS – Parte 2</w:t>
      </w:r>
    </w:p>
    <w:p w14:paraId="06D5D628" w14:textId="7E74A889" w:rsidR="00DB24D9" w:rsidRDefault="00DB24D9" w:rsidP="002D4E2F">
      <w:pPr>
        <w:pStyle w:val="Corpodetexto"/>
        <w:ind w:hanging="284"/>
      </w:pPr>
    </w:p>
    <w:p w14:paraId="5C728B06" w14:textId="314C5DBE" w:rsidR="00DB24D9" w:rsidRDefault="00DB24D9" w:rsidP="002D4E2F">
      <w:pPr>
        <w:pStyle w:val="Corpodetexto"/>
        <w:ind w:hanging="284"/>
      </w:pPr>
    </w:p>
    <w:p w14:paraId="59B4FF77" w14:textId="05A7B212" w:rsidR="00DB24D9" w:rsidRDefault="00DB24D9" w:rsidP="002D4E2F">
      <w:pPr>
        <w:pStyle w:val="Corpodetexto"/>
        <w:ind w:hanging="284"/>
      </w:pPr>
    </w:p>
    <w:p w14:paraId="0D672047" w14:textId="4CAFA7AE" w:rsidR="00DB24D9" w:rsidRDefault="00DB24D9" w:rsidP="002D4E2F">
      <w:pPr>
        <w:pStyle w:val="Corpodetexto"/>
        <w:ind w:hanging="284"/>
      </w:pPr>
    </w:p>
    <w:p w14:paraId="09C08D1D" w14:textId="0AEB9E41" w:rsidR="00DB24D9" w:rsidRDefault="00DB24D9" w:rsidP="002D4E2F">
      <w:pPr>
        <w:pStyle w:val="Corpodetexto"/>
        <w:ind w:hanging="284"/>
      </w:pPr>
    </w:p>
    <w:p w14:paraId="0C22D897" w14:textId="68D0AB1A" w:rsidR="00DB24D9" w:rsidRDefault="00DB24D9" w:rsidP="002D4E2F">
      <w:pPr>
        <w:pStyle w:val="Corpodetexto"/>
        <w:ind w:hanging="284"/>
      </w:pPr>
    </w:p>
    <w:p w14:paraId="2840FCDB" w14:textId="30E56DC2" w:rsidR="00DB24D9" w:rsidRDefault="00DB24D9" w:rsidP="002D4E2F">
      <w:pPr>
        <w:pStyle w:val="Corpodetexto"/>
        <w:ind w:hanging="284"/>
      </w:pPr>
    </w:p>
    <w:p w14:paraId="6CB065D8" w14:textId="225C48C4" w:rsidR="00DB24D9" w:rsidRDefault="00DB24D9" w:rsidP="002D4E2F">
      <w:pPr>
        <w:pStyle w:val="Corpodetexto"/>
        <w:ind w:hanging="284"/>
      </w:pPr>
    </w:p>
    <w:p w14:paraId="496039A1" w14:textId="4A23EE29" w:rsidR="00DB24D9" w:rsidRDefault="00DB24D9" w:rsidP="002D4E2F">
      <w:pPr>
        <w:pStyle w:val="Corpodetexto"/>
        <w:ind w:hanging="284"/>
      </w:pPr>
    </w:p>
    <w:p w14:paraId="5F747196" w14:textId="2B153AC2" w:rsidR="00DB24D9" w:rsidRDefault="00DB24D9" w:rsidP="002D4E2F">
      <w:pPr>
        <w:pStyle w:val="Corpodetexto"/>
        <w:ind w:hanging="284"/>
      </w:pPr>
    </w:p>
    <w:p w14:paraId="687BEAD5" w14:textId="4E8A068A" w:rsidR="00DB24D9" w:rsidRDefault="00DB24D9" w:rsidP="002D4E2F">
      <w:pPr>
        <w:pStyle w:val="Corpodetexto"/>
        <w:ind w:hanging="284"/>
      </w:pPr>
    </w:p>
    <w:p w14:paraId="2029A9C3" w14:textId="1BCC4091" w:rsidR="00DB24D9" w:rsidRDefault="00DB24D9" w:rsidP="002D4E2F">
      <w:pPr>
        <w:pStyle w:val="Corpodetexto"/>
        <w:ind w:hanging="284"/>
      </w:pPr>
    </w:p>
    <w:p w14:paraId="05D5AC95" w14:textId="7C4A861A" w:rsidR="00DB24D9" w:rsidRDefault="00DB24D9" w:rsidP="002D4E2F">
      <w:pPr>
        <w:pStyle w:val="Corpodetexto"/>
        <w:ind w:hanging="284"/>
      </w:pPr>
    </w:p>
    <w:p w14:paraId="2FE6F99B" w14:textId="7E3AC2EB" w:rsidR="00DB24D9" w:rsidRDefault="00DB24D9" w:rsidP="002D4E2F">
      <w:pPr>
        <w:pStyle w:val="Corpodetexto"/>
        <w:ind w:hanging="284"/>
      </w:pPr>
      <w:r w:rsidRPr="00DB24D9">
        <w:rPr>
          <w:noProof/>
        </w:rPr>
        <w:drawing>
          <wp:inline distT="0" distB="0" distL="0" distR="0" wp14:anchorId="5B0BCA7D" wp14:editId="08F6C6F1">
            <wp:extent cx="6005195" cy="57238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5195" cy="5723890"/>
                    </a:xfrm>
                    <a:prstGeom prst="rect">
                      <a:avLst/>
                    </a:prstGeom>
                    <a:noFill/>
                    <a:ln>
                      <a:noFill/>
                    </a:ln>
                  </pic:spPr>
                </pic:pic>
              </a:graphicData>
            </a:graphic>
          </wp:inline>
        </w:drawing>
      </w:r>
    </w:p>
    <w:p w14:paraId="2F54BA7E" w14:textId="54617CBA" w:rsidR="00DB24D9" w:rsidRPr="00DB24D9" w:rsidRDefault="00DB24D9" w:rsidP="002D4E2F">
      <w:pPr>
        <w:pStyle w:val="Corpodetexto"/>
        <w:ind w:hanging="284"/>
        <w:rPr>
          <w:b/>
          <w:bCs/>
        </w:rPr>
      </w:pPr>
      <w:r>
        <w:tab/>
      </w:r>
      <w:r>
        <w:tab/>
      </w:r>
      <w:r>
        <w:tab/>
      </w:r>
      <w:r>
        <w:tab/>
      </w:r>
      <w:r>
        <w:tab/>
      </w:r>
      <w:r>
        <w:tab/>
      </w:r>
      <w:r w:rsidRPr="00DB24D9">
        <w:rPr>
          <w:b/>
          <w:bCs/>
        </w:rPr>
        <w:t xml:space="preserve">   CONTATO</w:t>
      </w:r>
    </w:p>
    <w:p w14:paraId="3AFAD871" w14:textId="444E3DF8" w:rsidR="00DB24D9" w:rsidRDefault="00DB24D9" w:rsidP="002D4E2F">
      <w:pPr>
        <w:pStyle w:val="Corpodetexto"/>
        <w:ind w:hanging="284"/>
      </w:pPr>
    </w:p>
    <w:p w14:paraId="08AC218C" w14:textId="4C523572" w:rsidR="00DB24D9" w:rsidRDefault="00DB24D9" w:rsidP="002D4E2F">
      <w:pPr>
        <w:pStyle w:val="Corpodetexto"/>
        <w:ind w:hanging="284"/>
      </w:pPr>
    </w:p>
    <w:p w14:paraId="08D946BC" w14:textId="5F1EF1B3" w:rsidR="00DB24D9" w:rsidRDefault="00DB24D9" w:rsidP="002D4E2F">
      <w:pPr>
        <w:pStyle w:val="Corpodetexto"/>
        <w:ind w:hanging="284"/>
      </w:pPr>
    </w:p>
    <w:p w14:paraId="412B3D77" w14:textId="1983D6AC" w:rsidR="00DB24D9" w:rsidRDefault="00DB24D9" w:rsidP="002D4E2F">
      <w:pPr>
        <w:pStyle w:val="Corpodetexto"/>
        <w:ind w:hanging="284"/>
      </w:pPr>
    </w:p>
    <w:p w14:paraId="71CF40A6" w14:textId="194D9AAB" w:rsidR="00DB24D9" w:rsidRDefault="00DB24D9" w:rsidP="002D4E2F">
      <w:pPr>
        <w:pStyle w:val="Corpodetexto"/>
        <w:ind w:hanging="284"/>
      </w:pPr>
    </w:p>
    <w:p w14:paraId="5133631E" w14:textId="171B8F7B" w:rsidR="00DB24D9" w:rsidRDefault="00DB24D9" w:rsidP="002D4E2F">
      <w:pPr>
        <w:pStyle w:val="Corpodetexto"/>
        <w:ind w:hanging="284"/>
      </w:pPr>
    </w:p>
    <w:p w14:paraId="175C26FF" w14:textId="293F3DA9" w:rsidR="00DB24D9" w:rsidRDefault="00DB24D9" w:rsidP="002D4E2F">
      <w:pPr>
        <w:pStyle w:val="Corpodetexto"/>
        <w:ind w:hanging="284"/>
      </w:pPr>
    </w:p>
    <w:p w14:paraId="7A2D4DFD" w14:textId="1D185478" w:rsidR="00DB24D9" w:rsidRDefault="00DB24D9" w:rsidP="002D4E2F">
      <w:pPr>
        <w:pStyle w:val="Corpodetexto"/>
        <w:ind w:hanging="284"/>
      </w:pPr>
    </w:p>
    <w:p w14:paraId="496D4F18" w14:textId="568876C9" w:rsidR="00DB24D9" w:rsidRDefault="00DB24D9" w:rsidP="002D4E2F">
      <w:pPr>
        <w:pStyle w:val="Corpodetexto"/>
        <w:ind w:hanging="284"/>
      </w:pPr>
    </w:p>
    <w:p w14:paraId="4C41EDE6" w14:textId="17F3D932" w:rsidR="00DB24D9" w:rsidRDefault="00DB24D9" w:rsidP="002D4E2F">
      <w:pPr>
        <w:pStyle w:val="Corpodetexto"/>
        <w:ind w:hanging="284"/>
      </w:pPr>
    </w:p>
    <w:p w14:paraId="00E01661" w14:textId="3D8352E3" w:rsidR="00DB24D9" w:rsidRDefault="00DB24D9" w:rsidP="002D4E2F">
      <w:pPr>
        <w:pStyle w:val="Corpodetexto"/>
        <w:ind w:hanging="284"/>
      </w:pPr>
    </w:p>
    <w:p w14:paraId="720F9E39" w14:textId="67D34689" w:rsidR="00DB24D9" w:rsidRDefault="00DB24D9" w:rsidP="002D4E2F">
      <w:pPr>
        <w:pStyle w:val="Corpodetexto"/>
        <w:ind w:hanging="284"/>
      </w:pPr>
    </w:p>
    <w:p w14:paraId="2F45ED22" w14:textId="4DC39989" w:rsidR="00DB24D9" w:rsidRDefault="00DB24D9" w:rsidP="002D4E2F">
      <w:pPr>
        <w:pStyle w:val="Corpodetexto"/>
        <w:ind w:hanging="284"/>
      </w:pPr>
    </w:p>
    <w:p w14:paraId="2053A1E1" w14:textId="060D5937" w:rsidR="00DB24D9" w:rsidRDefault="00DB24D9" w:rsidP="002D4E2F">
      <w:pPr>
        <w:pStyle w:val="Corpodetexto"/>
        <w:ind w:hanging="284"/>
      </w:pPr>
      <w:r w:rsidRPr="00DB24D9">
        <w:rPr>
          <w:noProof/>
        </w:rPr>
        <w:drawing>
          <wp:inline distT="0" distB="0" distL="0" distR="0" wp14:anchorId="01684449" wp14:editId="085D803D">
            <wp:extent cx="6005195" cy="75850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5195" cy="7585075"/>
                    </a:xfrm>
                    <a:prstGeom prst="rect">
                      <a:avLst/>
                    </a:prstGeom>
                    <a:noFill/>
                    <a:ln>
                      <a:noFill/>
                    </a:ln>
                  </pic:spPr>
                </pic:pic>
              </a:graphicData>
            </a:graphic>
          </wp:inline>
        </w:drawing>
      </w:r>
    </w:p>
    <w:p w14:paraId="4924372C" w14:textId="659DECE4" w:rsidR="00DB24D9" w:rsidRPr="00DB24D9" w:rsidRDefault="00DB24D9" w:rsidP="002D4E2F">
      <w:pPr>
        <w:pStyle w:val="Corpodetexto"/>
        <w:ind w:hanging="284"/>
        <w:rPr>
          <w:b/>
          <w:bCs/>
        </w:rPr>
      </w:pPr>
      <w:r>
        <w:tab/>
      </w:r>
      <w:r>
        <w:tab/>
      </w:r>
      <w:r>
        <w:tab/>
      </w:r>
      <w:r>
        <w:tab/>
      </w:r>
      <w:r>
        <w:tab/>
      </w:r>
      <w:r w:rsidRPr="00DB24D9">
        <w:rPr>
          <w:b/>
          <w:bCs/>
        </w:rPr>
        <w:t xml:space="preserve">   TRABALHE CONOSCO</w:t>
      </w:r>
    </w:p>
    <w:p w14:paraId="7695E168" w14:textId="6EF55946" w:rsidR="00DB24D9" w:rsidRDefault="00DB24D9" w:rsidP="002D4E2F">
      <w:pPr>
        <w:pStyle w:val="Corpodetexto"/>
        <w:ind w:hanging="284"/>
      </w:pPr>
    </w:p>
    <w:p w14:paraId="556ED46E" w14:textId="06D9D786" w:rsidR="00DB24D9" w:rsidRDefault="00DB24D9" w:rsidP="002D4E2F">
      <w:pPr>
        <w:pStyle w:val="Corpodetexto"/>
        <w:ind w:hanging="284"/>
      </w:pPr>
    </w:p>
    <w:p w14:paraId="6E2DF403" w14:textId="569748F3" w:rsidR="00DB24D9" w:rsidRDefault="00DB24D9" w:rsidP="002D4E2F">
      <w:pPr>
        <w:pStyle w:val="Corpodetexto"/>
        <w:ind w:hanging="284"/>
      </w:pPr>
    </w:p>
    <w:p w14:paraId="04D66E25" w14:textId="509B3DA9" w:rsidR="00DB24D9" w:rsidRDefault="00DB24D9" w:rsidP="002D4E2F">
      <w:pPr>
        <w:pStyle w:val="Corpodetexto"/>
        <w:ind w:hanging="284"/>
      </w:pPr>
    </w:p>
    <w:p w14:paraId="6E995C26" w14:textId="328E6AAA" w:rsidR="00DB24D9" w:rsidRDefault="00DB24D9" w:rsidP="002D4E2F">
      <w:pPr>
        <w:pStyle w:val="Corpodetexto"/>
        <w:ind w:hanging="284"/>
      </w:pPr>
    </w:p>
    <w:p w14:paraId="1C9EB9BA" w14:textId="6A5D6428" w:rsidR="00DB24D9" w:rsidRDefault="00DB24D9" w:rsidP="002D4E2F">
      <w:pPr>
        <w:pStyle w:val="Corpodetexto"/>
        <w:ind w:hanging="284"/>
      </w:pPr>
    </w:p>
    <w:p w14:paraId="545B44DB" w14:textId="73AB6B8D" w:rsidR="00DB24D9" w:rsidRDefault="00DB24D9" w:rsidP="002D4E2F">
      <w:pPr>
        <w:pStyle w:val="Corpodetexto"/>
        <w:ind w:hanging="284"/>
      </w:pPr>
      <w:r w:rsidRPr="00DB24D9">
        <w:rPr>
          <w:noProof/>
        </w:rPr>
        <w:drawing>
          <wp:inline distT="0" distB="0" distL="0" distR="0" wp14:anchorId="4475002A" wp14:editId="11CCAA3C">
            <wp:extent cx="6005195" cy="657987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5195" cy="6579870"/>
                    </a:xfrm>
                    <a:prstGeom prst="rect">
                      <a:avLst/>
                    </a:prstGeom>
                    <a:noFill/>
                    <a:ln>
                      <a:noFill/>
                    </a:ln>
                  </pic:spPr>
                </pic:pic>
              </a:graphicData>
            </a:graphic>
          </wp:inline>
        </w:drawing>
      </w:r>
    </w:p>
    <w:p w14:paraId="124A036D" w14:textId="1D5A0CF6" w:rsidR="00DB24D9" w:rsidRDefault="00DB24D9" w:rsidP="002D4E2F">
      <w:pPr>
        <w:pStyle w:val="Corpodetexto"/>
        <w:ind w:hanging="284"/>
        <w:rPr>
          <w:b/>
          <w:bCs/>
        </w:rPr>
      </w:pPr>
      <w:r>
        <w:tab/>
      </w:r>
      <w:r>
        <w:tab/>
      </w:r>
      <w:r>
        <w:tab/>
      </w:r>
      <w:r>
        <w:tab/>
      </w:r>
      <w:r>
        <w:tab/>
      </w:r>
      <w:r>
        <w:tab/>
      </w:r>
      <w:r w:rsidRPr="00DB24D9">
        <w:rPr>
          <w:b/>
          <w:bCs/>
        </w:rPr>
        <w:t xml:space="preserve"> TUTORIAL</w:t>
      </w:r>
    </w:p>
    <w:p w14:paraId="22AFF816" w14:textId="53CD18BE" w:rsidR="00DB24D9" w:rsidRDefault="00DB24D9" w:rsidP="002D4E2F">
      <w:pPr>
        <w:pStyle w:val="Corpodetexto"/>
        <w:ind w:hanging="284"/>
        <w:rPr>
          <w:b/>
          <w:bCs/>
        </w:rPr>
      </w:pPr>
    </w:p>
    <w:p w14:paraId="7E3B0610" w14:textId="6AE9CCAE" w:rsidR="00DB24D9" w:rsidRDefault="00DB24D9" w:rsidP="002D4E2F">
      <w:pPr>
        <w:pStyle w:val="Corpodetexto"/>
        <w:ind w:hanging="284"/>
        <w:rPr>
          <w:b/>
          <w:bCs/>
        </w:rPr>
      </w:pPr>
    </w:p>
    <w:p w14:paraId="265E144B" w14:textId="7BC9F929" w:rsidR="00DB24D9" w:rsidRDefault="00DB24D9" w:rsidP="002D4E2F">
      <w:pPr>
        <w:pStyle w:val="Corpodetexto"/>
        <w:ind w:hanging="284"/>
        <w:rPr>
          <w:b/>
          <w:bCs/>
        </w:rPr>
      </w:pPr>
    </w:p>
    <w:p w14:paraId="0E6885DD" w14:textId="25C2ED34" w:rsidR="00DB24D9" w:rsidRDefault="00DB24D9" w:rsidP="002D4E2F">
      <w:pPr>
        <w:pStyle w:val="Corpodetexto"/>
        <w:ind w:hanging="284"/>
        <w:rPr>
          <w:b/>
          <w:bCs/>
        </w:rPr>
      </w:pPr>
    </w:p>
    <w:p w14:paraId="4212BB08" w14:textId="732AC0F3" w:rsidR="00DB24D9" w:rsidRDefault="00DB24D9" w:rsidP="002D4E2F">
      <w:pPr>
        <w:pStyle w:val="Corpodetexto"/>
        <w:ind w:hanging="284"/>
        <w:rPr>
          <w:b/>
          <w:bCs/>
        </w:rPr>
      </w:pPr>
    </w:p>
    <w:p w14:paraId="4A392815" w14:textId="3E988B68" w:rsidR="00DB24D9" w:rsidRDefault="00DB24D9" w:rsidP="002D4E2F">
      <w:pPr>
        <w:pStyle w:val="Corpodetexto"/>
        <w:ind w:hanging="284"/>
        <w:rPr>
          <w:b/>
          <w:bCs/>
        </w:rPr>
      </w:pPr>
    </w:p>
    <w:p w14:paraId="2F52A110" w14:textId="44AAD9E3" w:rsidR="00DB24D9" w:rsidRDefault="00DB24D9" w:rsidP="002D4E2F">
      <w:pPr>
        <w:pStyle w:val="Corpodetexto"/>
        <w:ind w:hanging="284"/>
        <w:rPr>
          <w:b/>
          <w:bCs/>
        </w:rPr>
      </w:pPr>
    </w:p>
    <w:p w14:paraId="6975C030" w14:textId="77777777" w:rsidR="00DB24D9" w:rsidRPr="00DB24D9" w:rsidRDefault="00DB24D9" w:rsidP="002D4E2F">
      <w:pPr>
        <w:pStyle w:val="Corpodetexto"/>
        <w:ind w:hanging="284"/>
        <w:rPr>
          <w:b/>
          <w:bCs/>
        </w:rPr>
      </w:pPr>
    </w:p>
    <w:p w14:paraId="2AA3CEAB" w14:textId="55BE917F" w:rsidR="007D2999" w:rsidRDefault="007D2999" w:rsidP="002C1D70">
      <w:pPr>
        <w:pStyle w:val="Ttulo1"/>
        <w:numPr>
          <w:ilvl w:val="1"/>
          <w:numId w:val="7"/>
        </w:numPr>
      </w:pPr>
      <w:bookmarkStart w:id="49" w:name="_Toc45720083"/>
      <w:r>
        <w:t>Mobile</w:t>
      </w:r>
      <w:bookmarkEnd w:id="49"/>
    </w:p>
    <w:p w14:paraId="57816DEF" w14:textId="77777777" w:rsidR="00DB24D9" w:rsidRDefault="00DB24D9" w:rsidP="00DB24D9">
      <w:pPr>
        <w:pStyle w:val="Ttulo1"/>
      </w:pPr>
    </w:p>
    <w:p w14:paraId="5E0E8885" w14:textId="55840A75" w:rsidR="008113C9" w:rsidRDefault="00DB24D9" w:rsidP="00772C21">
      <w:pPr>
        <w:pStyle w:val="Corpodetexto"/>
        <w:tabs>
          <w:tab w:val="left" w:pos="6521"/>
        </w:tabs>
        <w:spacing w:before="189"/>
        <w:ind w:left="3119" w:right="101" w:hanging="3828"/>
        <w:rPr>
          <w:b/>
          <w:bCs/>
          <w:noProof/>
        </w:rPr>
      </w:pPr>
      <w:r>
        <w:rPr>
          <w:b/>
          <w:bCs/>
          <w:noProof/>
        </w:rPr>
        <w:t xml:space="preserve">          </w:t>
      </w:r>
      <w:r w:rsidRPr="00DB24D9">
        <w:rPr>
          <w:b/>
          <w:bCs/>
          <w:noProof/>
        </w:rPr>
        <w:drawing>
          <wp:inline distT="0" distB="0" distL="0" distR="0" wp14:anchorId="1B781C6F" wp14:editId="71BA7BC8">
            <wp:extent cx="2436635" cy="4804905"/>
            <wp:effectExtent l="0" t="0" r="190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3868" cy="4838888"/>
                    </a:xfrm>
                    <a:prstGeom prst="rect">
                      <a:avLst/>
                    </a:prstGeom>
                    <a:noFill/>
                    <a:ln>
                      <a:noFill/>
                    </a:ln>
                  </pic:spPr>
                </pic:pic>
              </a:graphicData>
            </a:graphic>
          </wp:inline>
        </w:drawing>
      </w:r>
      <w:r w:rsidRPr="00DB24D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b/>
          <w:bCs/>
          <w:noProof/>
        </w:rPr>
        <w:t xml:space="preserve">                          </w:t>
      </w:r>
      <w:r w:rsidRPr="00DB24D9">
        <w:rPr>
          <w:b/>
          <w:bCs/>
          <w:noProof/>
        </w:rPr>
        <w:drawing>
          <wp:inline distT="0" distB="0" distL="0" distR="0" wp14:anchorId="3D6F9F9D" wp14:editId="0DBFBC52">
            <wp:extent cx="2513950" cy="493776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3593" cy="4976341"/>
                    </a:xfrm>
                    <a:prstGeom prst="rect">
                      <a:avLst/>
                    </a:prstGeom>
                    <a:noFill/>
                    <a:ln>
                      <a:noFill/>
                    </a:ln>
                  </pic:spPr>
                </pic:pic>
              </a:graphicData>
            </a:graphic>
          </wp:inline>
        </w:drawing>
      </w:r>
    </w:p>
    <w:p w14:paraId="6AF18DA0" w14:textId="1B633F05" w:rsidR="00DB24D9" w:rsidRDefault="00DB24D9" w:rsidP="00DB24D9">
      <w:pPr>
        <w:pStyle w:val="Corpodetexto"/>
        <w:tabs>
          <w:tab w:val="left" w:pos="6521"/>
        </w:tabs>
        <w:spacing w:before="189"/>
        <w:ind w:left="3119" w:right="101" w:hanging="3545"/>
        <w:rPr>
          <w:b/>
          <w:bCs/>
          <w:noProof/>
        </w:rPr>
      </w:pPr>
      <w:r>
        <w:rPr>
          <w:b/>
          <w:bCs/>
          <w:noProof/>
        </w:rPr>
        <w:t xml:space="preserve">           CADASTRO DA EMPRESA                           CADASTRO DO ADMINISTRADOR</w:t>
      </w:r>
    </w:p>
    <w:p w14:paraId="49756A73" w14:textId="38818A21" w:rsidR="00DB24D9" w:rsidRDefault="00DB24D9" w:rsidP="00DB24D9">
      <w:pPr>
        <w:pStyle w:val="Corpodetexto"/>
        <w:tabs>
          <w:tab w:val="left" w:pos="6521"/>
        </w:tabs>
        <w:spacing w:before="189"/>
        <w:ind w:left="3119" w:right="101" w:hanging="3545"/>
        <w:rPr>
          <w:b/>
          <w:bCs/>
          <w:noProof/>
        </w:rPr>
      </w:pPr>
    </w:p>
    <w:p w14:paraId="5C9CF159" w14:textId="0BE3C99D" w:rsidR="00DB24D9" w:rsidRDefault="00DB24D9" w:rsidP="00DB24D9">
      <w:pPr>
        <w:pStyle w:val="Corpodetexto"/>
        <w:tabs>
          <w:tab w:val="left" w:pos="6521"/>
        </w:tabs>
        <w:spacing w:before="189"/>
        <w:ind w:left="3119" w:right="101" w:hanging="3545"/>
        <w:rPr>
          <w:b/>
          <w:bCs/>
          <w:noProof/>
        </w:rPr>
      </w:pPr>
    </w:p>
    <w:p w14:paraId="3CBA3D30" w14:textId="4FCA3A45" w:rsidR="00DB24D9" w:rsidRDefault="00DB24D9" w:rsidP="00DB24D9">
      <w:pPr>
        <w:pStyle w:val="Corpodetexto"/>
        <w:tabs>
          <w:tab w:val="left" w:pos="6521"/>
        </w:tabs>
        <w:spacing w:before="189"/>
        <w:ind w:left="3119" w:right="101" w:hanging="3545"/>
        <w:rPr>
          <w:b/>
          <w:bCs/>
          <w:noProof/>
        </w:rPr>
      </w:pPr>
    </w:p>
    <w:p w14:paraId="1C2A4F1F" w14:textId="1E2A1AE0" w:rsidR="00DB24D9" w:rsidRDefault="00DB24D9" w:rsidP="00DB24D9">
      <w:pPr>
        <w:pStyle w:val="Corpodetexto"/>
        <w:tabs>
          <w:tab w:val="left" w:pos="6521"/>
        </w:tabs>
        <w:spacing w:before="189"/>
        <w:ind w:left="3119" w:right="101" w:hanging="3545"/>
        <w:rPr>
          <w:b/>
          <w:bCs/>
          <w:noProof/>
        </w:rPr>
      </w:pPr>
    </w:p>
    <w:p w14:paraId="5055C935" w14:textId="0614DB30" w:rsidR="00DB24D9" w:rsidRDefault="00DB24D9" w:rsidP="00DB24D9">
      <w:pPr>
        <w:pStyle w:val="Corpodetexto"/>
        <w:tabs>
          <w:tab w:val="left" w:pos="6521"/>
        </w:tabs>
        <w:spacing w:before="189"/>
        <w:ind w:left="3119" w:right="101" w:hanging="3545"/>
        <w:rPr>
          <w:b/>
          <w:bCs/>
          <w:noProof/>
        </w:rPr>
      </w:pPr>
    </w:p>
    <w:p w14:paraId="69296740" w14:textId="746ADF88" w:rsidR="00DB24D9" w:rsidRDefault="00DB24D9" w:rsidP="00DB24D9">
      <w:pPr>
        <w:pStyle w:val="Corpodetexto"/>
        <w:tabs>
          <w:tab w:val="left" w:pos="6521"/>
        </w:tabs>
        <w:spacing w:before="189"/>
        <w:ind w:left="3119" w:right="101" w:hanging="3545"/>
        <w:rPr>
          <w:b/>
          <w:bCs/>
          <w:noProof/>
        </w:rPr>
      </w:pPr>
    </w:p>
    <w:p w14:paraId="430E6A14" w14:textId="1B085CE8" w:rsidR="00DB24D9" w:rsidRDefault="00DB24D9" w:rsidP="00DB24D9">
      <w:pPr>
        <w:pStyle w:val="Corpodetexto"/>
        <w:tabs>
          <w:tab w:val="left" w:pos="6521"/>
        </w:tabs>
        <w:spacing w:before="189"/>
        <w:ind w:left="3119" w:right="101" w:hanging="3545"/>
        <w:rPr>
          <w:b/>
          <w:bCs/>
          <w:noProof/>
        </w:rPr>
      </w:pPr>
    </w:p>
    <w:p w14:paraId="2AE0E961" w14:textId="1165F174" w:rsidR="00DB24D9" w:rsidRDefault="00DB24D9" w:rsidP="00DB24D9">
      <w:pPr>
        <w:pStyle w:val="Corpodetexto"/>
        <w:tabs>
          <w:tab w:val="left" w:pos="6521"/>
        </w:tabs>
        <w:spacing w:before="189"/>
        <w:ind w:left="3119" w:right="101" w:hanging="3545"/>
        <w:rPr>
          <w:b/>
          <w:bCs/>
          <w:noProof/>
        </w:rPr>
      </w:pPr>
    </w:p>
    <w:p w14:paraId="0EEC9FFF" w14:textId="26C2BD99" w:rsidR="00DB24D9" w:rsidRDefault="00DB24D9" w:rsidP="00DB24D9">
      <w:pPr>
        <w:pStyle w:val="Corpodetexto"/>
        <w:tabs>
          <w:tab w:val="left" w:pos="6521"/>
        </w:tabs>
        <w:spacing w:before="189"/>
        <w:ind w:left="3119" w:right="101" w:hanging="3545"/>
        <w:rPr>
          <w:b/>
          <w:bCs/>
          <w:noProof/>
        </w:rPr>
      </w:pPr>
    </w:p>
    <w:p w14:paraId="754F0444" w14:textId="41770805" w:rsidR="00DB24D9" w:rsidRDefault="00772C21" w:rsidP="00DB24D9">
      <w:pPr>
        <w:pStyle w:val="Corpodetexto"/>
        <w:tabs>
          <w:tab w:val="left" w:pos="6521"/>
        </w:tabs>
        <w:spacing w:before="189"/>
        <w:ind w:left="3119" w:right="101" w:hanging="3545"/>
        <w:rPr>
          <w:b/>
          <w:bCs/>
          <w:noProof/>
        </w:rPr>
      </w:pPr>
      <w:r w:rsidRPr="00772C21">
        <w:rPr>
          <w:b/>
          <w:bCs/>
          <w:noProof/>
        </w:rPr>
        <w:drawing>
          <wp:inline distT="0" distB="0" distL="0" distR="0" wp14:anchorId="4C27A46B" wp14:editId="09107D77">
            <wp:extent cx="2593417" cy="514676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3303" cy="5166386"/>
                    </a:xfrm>
                    <a:prstGeom prst="rect">
                      <a:avLst/>
                    </a:prstGeom>
                    <a:noFill/>
                    <a:ln>
                      <a:noFill/>
                    </a:ln>
                  </pic:spPr>
                </pic:pic>
              </a:graphicData>
            </a:graphic>
          </wp:inline>
        </w:drawing>
      </w:r>
      <w:r w:rsidRPr="00772C2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b/>
          <w:bCs/>
          <w:noProof/>
        </w:rPr>
        <w:t xml:space="preserve">                </w:t>
      </w:r>
      <w:r w:rsidRPr="00772C21">
        <w:rPr>
          <w:b/>
          <w:bCs/>
          <w:noProof/>
        </w:rPr>
        <w:drawing>
          <wp:inline distT="0" distB="0" distL="0" distR="0" wp14:anchorId="1B643298" wp14:editId="5D254AB6">
            <wp:extent cx="2588391" cy="5110922"/>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5033" cy="5143782"/>
                    </a:xfrm>
                    <a:prstGeom prst="rect">
                      <a:avLst/>
                    </a:prstGeom>
                    <a:noFill/>
                    <a:ln>
                      <a:noFill/>
                    </a:ln>
                  </pic:spPr>
                </pic:pic>
              </a:graphicData>
            </a:graphic>
          </wp:inline>
        </w:drawing>
      </w:r>
    </w:p>
    <w:p w14:paraId="0E7B7166" w14:textId="493C3369" w:rsidR="00772C21" w:rsidRDefault="00772C21" w:rsidP="00DB24D9">
      <w:pPr>
        <w:pStyle w:val="Corpodetexto"/>
        <w:tabs>
          <w:tab w:val="left" w:pos="6521"/>
        </w:tabs>
        <w:spacing w:before="189"/>
        <w:ind w:left="3119" w:right="101" w:hanging="3545"/>
        <w:rPr>
          <w:b/>
          <w:bCs/>
          <w:noProof/>
        </w:rPr>
      </w:pPr>
      <w:r>
        <w:rPr>
          <w:b/>
          <w:bCs/>
          <w:noProof/>
        </w:rPr>
        <w:t xml:space="preserve">        CADASTRO DE USUÁRIO                        LISTA DE USUÁRIOS CADASTRADOS</w:t>
      </w:r>
    </w:p>
    <w:p w14:paraId="258D21A2" w14:textId="324FF934" w:rsidR="00772C21" w:rsidRDefault="00772C21" w:rsidP="00DB24D9">
      <w:pPr>
        <w:pStyle w:val="Corpodetexto"/>
        <w:tabs>
          <w:tab w:val="left" w:pos="6521"/>
        </w:tabs>
        <w:spacing w:before="189"/>
        <w:ind w:left="3119" w:right="101" w:hanging="3545"/>
        <w:rPr>
          <w:b/>
          <w:bCs/>
          <w:noProof/>
        </w:rPr>
      </w:pPr>
    </w:p>
    <w:p w14:paraId="4117FFF4" w14:textId="50C31918" w:rsidR="00772C21" w:rsidRDefault="00772C21" w:rsidP="00DB24D9">
      <w:pPr>
        <w:pStyle w:val="Corpodetexto"/>
        <w:tabs>
          <w:tab w:val="left" w:pos="6521"/>
        </w:tabs>
        <w:spacing w:before="189"/>
        <w:ind w:left="3119" w:right="101" w:hanging="3545"/>
        <w:rPr>
          <w:b/>
          <w:bCs/>
          <w:noProof/>
        </w:rPr>
      </w:pPr>
    </w:p>
    <w:p w14:paraId="67A6854F" w14:textId="7A550E7F" w:rsidR="00772C21" w:rsidRDefault="00772C21" w:rsidP="00DB24D9">
      <w:pPr>
        <w:pStyle w:val="Corpodetexto"/>
        <w:tabs>
          <w:tab w:val="left" w:pos="6521"/>
        </w:tabs>
        <w:spacing w:before="189"/>
        <w:ind w:left="3119" w:right="101" w:hanging="3545"/>
        <w:rPr>
          <w:b/>
          <w:bCs/>
          <w:noProof/>
        </w:rPr>
      </w:pPr>
    </w:p>
    <w:p w14:paraId="2C1A266F" w14:textId="02413364" w:rsidR="00772C21" w:rsidRDefault="00772C21" w:rsidP="00DB24D9">
      <w:pPr>
        <w:pStyle w:val="Corpodetexto"/>
        <w:tabs>
          <w:tab w:val="left" w:pos="6521"/>
        </w:tabs>
        <w:spacing w:before="189"/>
        <w:ind w:left="3119" w:right="101" w:hanging="3545"/>
        <w:rPr>
          <w:b/>
          <w:bCs/>
          <w:noProof/>
        </w:rPr>
      </w:pPr>
    </w:p>
    <w:p w14:paraId="1A5D263F" w14:textId="02910B18" w:rsidR="00772C21" w:rsidRDefault="00772C21" w:rsidP="00DB24D9">
      <w:pPr>
        <w:pStyle w:val="Corpodetexto"/>
        <w:tabs>
          <w:tab w:val="left" w:pos="6521"/>
        </w:tabs>
        <w:spacing w:before="189"/>
        <w:ind w:left="3119" w:right="101" w:hanging="3545"/>
        <w:rPr>
          <w:b/>
          <w:bCs/>
          <w:noProof/>
        </w:rPr>
      </w:pPr>
    </w:p>
    <w:p w14:paraId="116357C9" w14:textId="2B2B791D" w:rsidR="00772C21" w:rsidRDefault="00772C21" w:rsidP="00DB24D9">
      <w:pPr>
        <w:pStyle w:val="Corpodetexto"/>
        <w:tabs>
          <w:tab w:val="left" w:pos="6521"/>
        </w:tabs>
        <w:spacing w:before="189"/>
        <w:ind w:left="3119" w:right="101" w:hanging="3545"/>
        <w:rPr>
          <w:b/>
          <w:bCs/>
          <w:noProof/>
        </w:rPr>
      </w:pPr>
    </w:p>
    <w:p w14:paraId="3DD215C4" w14:textId="3F99DDF0" w:rsidR="00772C21" w:rsidRDefault="00772C21" w:rsidP="00DB24D9">
      <w:pPr>
        <w:pStyle w:val="Corpodetexto"/>
        <w:tabs>
          <w:tab w:val="left" w:pos="6521"/>
        </w:tabs>
        <w:spacing w:before="189"/>
        <w:ind w:left="3119" w:right="101" w:hanging="3545"/>
        <w:rPr>
          <w:b/>
          <w:bCs/>
          <w:noProof/>
        </w:rPr>
      </w:pPr>
    </w:p>
    <w:p w14:paraId="0CE422F2" w14:textId="271D60D4" w:rsidR="00772C21" w:rsidRDefault="00772C21" w:rsidP="00DB24D9">
      <w:pPr>
        <w:pStyle w:val="Corpodetexto"/>
        <w:tabs>
          <w:tab w:val="left" w:pos="6521"/>
        </w:tabs>
        <w:spacing w:before="189"/>
        <w:ind w:left="3119" w:right="101" w:hanging="3545"/>
        <w:rPr>
          <w:b/>
          <w:bCs/>
          <w:noProof/>
        </w:rPr>
      </w:pPr>
    </w:p>
    <w:p w14:paraId="2D18605C" w14:textId="1B357DDE" w:rsidR="00772C21" w:rsidRDefault="00772C21" w:rsidP="00DB24D9">
      <w:pPr>
        <w:pStyle w:val="Corpodetexto"/>
        <w:tabs>
          <w:tab w:val="left" w:pos="6521"/>
        </w:tabs>
        <w:spacing w:before="189"/>
        <w:ind w:left="3119" w:right="101" w:hanging="3545"/>
        <w:rPr>
          <w:b/>
          <w:bCs/>
          <w:noProof/>
        </w:rPr>
      </w:pPr>
    </w:p>
    <w:p w14:paraId="265C2688" w14:textId="55F24411" w:rsidR="00772C21" w:rsidRDefault="00772C21" w:rsidP="00DB24D9">
      <w:pPr>
        <w:pStyle w:val="Corpodetexto"/>
        <w:tabs>
          <w:tab w:val="left" w:pos="6521"/>
        </w:tabs>
        <w:spacing w:before="189"/>
        <w:ind w:left="3119" w:right="101" w:hanging="3545"/>
        <w:rPr>
          <w:b/>
          <w:bCs/>
          <w:noProof/>
        </w:rPr>
      </w:pPr>
      <w:r w:rsidRPr="00772C21">
        <w:rPr>
          <w:b/>
          <w:bCs/>
          <w:noProof/>
        </w:rPr>
        <w:drawing>
          <wp:inline distT="0" distB="0" distL="0" distR="0" wp14:anchorId="6BF9B538" wp14:editId="42C2771B">
            <wp:extent cx="2553853" cy="501613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3315" cy="5034722"/>
                    </a:xfrm>
                    <a:prstGeom prst="rect">
                      <a:avLst/>
                    </a:prstGeom>
                    <a:noFill/>
                    <a:ln>
                      <a:noFill/>
                    </a:ln>
                  </pic:spPr>
                </pic:pic>
              </a:graphicData>
            </a:graphic>
          </wp:inline>
        </w:drawing>
      </w:r>
      <w:r w:rsidRPr="00772C2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b/>
          <w:bCs/>
          <w:noProof/>
        </w:rPr>
        <w:t xml:space="preserve">                     </w:t>
      </w:r>
      <w:r w:rsidRPr="00772C21">
        <w:rPr>
          <w:b/>
          <w:bCs/>
          <w:noProof/>
        </w:rPr>
        <w:drawing>
          <wp:inline distT="0" distB="0" distL="0" distR="0" wp14:anchorId="04CF5BC5" wp14:editId="28392DFB">
            <wp:extent cx="2550072" cy="5015983"/>
            <wp:effectExtent l="0" t="0" r="317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8064" cy="5051373"/>
                    </a:xfrm>
                    <a:prstGeom prst="rect">
                      <a:avLst/>
                    </a:prstGeom>
                    <a:noFill/>
                    <a:ln>
                      <a:noFill/>
                    </a:ln>
                  </pic:spPr>
                </pic:pic>
              </a:graphicData>
            </a:graphic>
          </wp:inline>
        </w:drawing>
      </w:r>
    </w:p>
    <w:p w14:paraId="4A2A12D2" w14:textId="322BC709" w:rsidR="00772C21" w:rsidRDefault="00772C21" w:rsidP="00DB24D9">
      <w:pPr>
        <w:pStyle w:val="Corpodetexto"/>
        <w:tabs>
          <w:tab w:val="left" w:pos="6521"/>
        </w:tabs>
        <w:spacing w:before="189"/>
        <w:ind w:left="3119" w:right="101" w:hanging="3545"/>
        <w:rPr>
          <w:b/>
          <w:bCs/>
          <w:noProof/>
        </w:rPr>
      </w:pPr>
      <w:r>
        <w:rPr>
          <w:b/>
          <w:bCs/>
          <w:noProof/>
        </w:rPr>
        <w:t xml:space="preserve">      CATEGORIA DE VEÍCULOS                                    CADASTRO DE VEÍCULO</w:t>
      </w:r>
    </w:p>
    <w:p w14:paraId="547F64A2" w14:textId="364475D1" w:rsidR="00772C21" w:rsidRDefault="00772C21" w:rsidP="00DB24D9">
      <w:pPr>
        <w:pStyle w:val="Corpodetexto"/>
        <w:tabs>
          <w:tab w:val="left" w:pos="6521"/>
        </w:tabs>
        <w:spacing w:before="189"/>
        <w:ind w:left="3119" w:right="101" w:hanging="3545"/>
        <w:rPr>
          <w:b/>
          <w:bCs/>
          <w:noProof/>
        </w:rPr>
      </w:pPr>
    </w:p>
    <w:p w14:paraId="7B689A08" w14:textId="76EA0D34" w:rsidR="00772C21" w:rsidRDefault="00772C21" w:rsidP="00DB24D9">
      <w:pPr>
        <w:pStyle w:val="Corpodetexto"/>
        <w:tabs>
          <w:tab w:val="left" w:pos="6521"/>
        </w:tabs>
        <w:spacing w:before="189"/>
        <w:ind w:left="3119" w:right="101" w:hanging="3545"/>
        <w:rPr>
          <w:b/>
          <w:bCs/>
          <w:noProof/>
        </w:rPr>
      </w:pPr>
    </w:p>
    <w:p w14:paraId="0C097E1A" w14:textId="633768CF" w:rsidR="00772C21" w:rsidRDefault="00772C21" w:rsidP="00DB24D9">
      <w:pPr>
        <w:pStyle w:val="Corpodetexto"/>
        <w:tabs>
          <w:tab w:val="left" w:pos="6521"/>
        </w:tabs>
        <w:spacing w:before="189"/>
        <w:ind w:left="3119" w:right="101" w:hanging="3545"/>
        <w:rPr>
          <w:b/>
          <w:bCs/>
          <w:noProof/>
        </w:rPr>
      </w:pPr>
    </w:p>
    <w:p w14:paraId="5FBCC455" w14:textId="67C4E9BC" w:rsidR="00772C21" w:rsidRDefault="00772C21" w:rsidP="00DB24D9">
      <w:pPr>
        <w:pStyle w:val="Corpodetexto"/>
        <w:tabs>
          <w:tab w:val="left" w:pos="6521"/>
        </w:tabs>
        <w:spacing w:before="189"/>
        <w:ind w:left="3119" w:right="101" w:hanging="3545"/>
        <w:rPr>
          <w:b/>
          <w:bCs/>
          <w:noProof/>
        </w:rPr>
      </w:pPr>
    </w:p>
    <w:p w14:paraId="0847D0FA" w14:textId="4628CE14" w:rsidR="00772C21" w:rsidRDefault="00772C21" w:rsidP="00DB24D9">
      <w:pPr>
        <w:pStyle w:val="Corpodetexto"/>
        <w:tabs>
          <w:tab w:val="left" w:pos="6521"/>
        </w:tabs>
        <w:spacing w:before="189"/>
        <w:ind w:left="3119" w:right="101" w:hanging="3545"/>
        <w:rPr>
          <w:b/>
          <w:bCs/>
          <w:noProof/>
        </w:rPr>
      </w:pPr>
    </w:p>
    <w:p w14:paraId="2676A524" w14:textId="30AA21AF" w:rsidR="00772C21" w:rsidRDefault="00772C21" w:rsidP="00DB24D9">
      <w:pPr>
        <w:pStyle w:val="Corpodetexto"/>
        <w:tabs>
          <w:tab w:val="left" w:pos="6521"/>
        </w:tabs>
        <w:spacing w:before="189"/>
        <w:ind w:left="3119" w:right="101" w:hanging="3545"/>
        <w:rPr>
          <w:b/>
          <w:bCs/>
          <w:noProof/>
        </w:rPr>
      </w:pPr>
    </w:p>
    <w:p w14:paraId="09DAF49E" w14:textId="2FE71429" w:rsidR="00772C21" w:rsidRDefault="00772C21" w:rsidP="00DB24D9">
      <w:pPr>
        <w:pStyle w:val="Corpodetexto"/>
        <w:tabs>
          <w:tab w:val="left" w:pos="6521"/>
        </w:tabs>
        <w:spacing w:before="189"/>
        <w:ind w:left="3119" w:right="101" w:hanging="3545"/>
        <w:rPr>
          <w:b/>
          <w:bCs/>
          <w:noProof/>
        </w:rPr>
      </w:pPr>
    </w:p>
    <w:p w14:paraId="4EFD3CAA" w14:textId="640D2271" w:rsidR="00772C21" w:rsidRDefault="00772C21" w:rsidP="00DB24D9">
      <w:pPr>
        <w:pStyle w:val="Corpodetexto"/>
        <w:tabs>
          <w:tab w:val="left" w:pos="6521"/>
        </w:tabs>
        <w:spacing w:before="189"/>
        <w:ind w:left="3119" w:right="101" w:hanging="3545"/>
        <w:rPr>
          <w:b/>
          <w:bCs/>
          <w:noProof/>
        </w:rPr>
      </w:pPr>
    </w:p>
    <w:p w14:paraId="66EF3D56" w14:textId="031108DA" w:rsidR="00772C21" w:rsidRDefault="00772C21" w:rsidP="00DB24D9">
      <w:pPr>
        <w:pStyle w:val="Corpodetexto"/>
        <w:tabs>
          <w:tab w:val="left" w:pos="6521"/>
        </w:tabs>
        <w:spacing w:before="189"/>
        <w:ind w:left="3119" w:right="101" w:hanging="3545"/>
        <w:rPr>
          <w:b/>
          <w:bCs/>
          <w:noProof/>
        </w:rPr>
      </w:pPr>
    </w:p>
    <w:p w14:paraId="3F8D494B" w14:textId="2A41A1A2" w:rsidR="00772C21" w:rsidRDefault="00772C21" w:rsidP="00DB24D9">
      <w:pPr>
        <w:pStyle w:val="Corpodetexto"/>
        <w:tabs>
          <w:tab w:val="left" w:pos="6521"/>
        </w:tabs>
        <w:spacing w:before="189"/>
        <w:ind w:left="3119" w:right="101" w:hanging="3545"/>
        <w:rPr>
          <w:b/>
          <w:bCs/>
          <w:noProof/>
        </w:rPr>
      </w:pPr>
    </w:p>
    <w:p w14:paraId="32E29719" w14:textId="22A55359" w:rsidR="00772C21" w:rsidRDefault="00772C21" w:rsidP="00DB24D9">
      <w:pPr>
        <w:pStyle w:val="Corpodetexto"/>
        <w:tabs>
          <w:tab w:val="left" w:pos="6521"/>
        </w:tabs>
        <w:spacing w:before="189"/>
        <w:ind w:left="3119" w:right="101" w:hanging="3545"/>
        <w:rPr>
          <w:b/>
          <w:bCs/>
          <w:noProof/>
        </w:rPr>
      </w:pPr>
      <w:r w:rsidRPr="00772C21">
        <w:rPr>
          <w:b/>
          <w:bCs/>
          <w:noProof/>
        </w:rPr>
        <w:drawing>
          <wp:inline distT="0" distB="0" distL="0" distR="0" wp14:anchorId="381F3ABB" wp14:editId="3906DA19">
            <wp:extent cx="2455817" cy="4849148"/>
            <wp:effectExtent l="0" t="0" r="1905"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1047" cy="4859474"/>
                    </a:xfrm>
                    <a:prstGeom prst="rect">
                      <a:avLst/>
                    </a:prstGeom>
                    <a:noFill/>
                    <a:ln>
                      <a:noFill/>
                    </a:ln>
                  </pic:spPr>
                </pic:pic>
              </a:graphicData>
            </a:graphic>
          </wp:inline>
        </w:drawing>
      </w:r>
      <w:r w:rsidRPr="00772C2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b/>
          <w:bCs/>
          <w:noProof/>
        </w:rPr>
        <w:t xml:space="preserve">                        </w:t>
      </w:r>
      <w:r w:rsidRPr="00772C21">
        <w:rPr>
          <w:b/>
          <w:bCs/>
          <w:noProof/>
        </w:rPr>
        <w:drawing>
          <wp:inline distT="0" distB="0" distL="0" distR="0" wp14:anchorId="32DA2665" wp14:editId="03F1A88F">
            <wp:extent cx="2478632" cy="4868391"/>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6091" cy="4902682"/>
                    </a:xfrm>
                    <a:prstGeom prst="rect">
                      <a:avLst/>
                    </a:prstGeom>
                    <a:noFill/>
                    <a:ln>
                      <a:noFill/>
                    </a:ln>
                  </pic:spPr>
                </pic:pic>
              </a:graphicData>
            </a:graphic>
          </wp:inline>
        </w:drawing>
      </w:r>
    </w:p>
    <w:p w14:paraId="3B7B3142" w14:textId="0A3C459B" w:rsidR="00772C21" w:rsidRDefault="00772C21" w:rsidP="00DB24D9">
      <w:pPr>
        <w:pStyle w:val="Corpodetexto"/>
        <w:tabs>
          <w:tab w:val="left" w:pos="6521"/>
        </w:tabs>
        <w:spacing w:before="189"/>
        <w:ind w:left="3119" w:right="101" w:hanging="3545"/>
        <w:rPr>
          <w:b/>
          <w:bCs/>
          <w:noProof/>
        </w:rPr>
      </w:pPr>
      <w:r>
        <w:rPr>
          <w:b/>
          <w:bCs/>
          <w:noProof/>
        </w:rPr>
        <w:t xml:space="preserve">         CARROS DISPONÍVEIS                                   CADASTRO DE AGENDAMENTO</w:t>
      </w:r>
    </w:p>
    <w:p w14:paraId="454708C0" w14:textId="5127857E" w:rsidR="00772C21" w:rsidRDefault="00772C21" w:rsidP="00DB24D9">
      <w:pPr>
        <w:pStyle w:val="Corpodetexto"/>
        <w:tabs>
          <w:tab w:val="left" w:pos="6521"/>
        </w:tabs>
        <w:spacing w:before="189"/>
        <w:ind w:left="3119" w:right="101" w:hanging="3545"/>
        <w:rPr>
          <w:b/>
          <w:bCs/>
          <w:noProof/>
        </w:rPr>
      </w:pPr>
    </w:p>
    <w:p w14:paraId="74390125" w14:textId="49EDE87E" w:rsidR="00772C21" w:rsidRDefault="00772C21" w:rsidP="00DB24D9">
      <w:pPr>
        <w:pStyle w:val="Corpodetexto"/>
        <w:tabs>
          <w:tab w:val="left" w:pos="6521"/>
        </w:tabs>
        <w:spacing w:before="189"/>
        <w:ind w:left="3119" w:right="101" w:hanging="3545"/>
        <w:rPr>
          <w:b/>
          <w:bCs/>
          <w:noProof/>
        </w:rPr>
      </w:pPr>
    </w:p>
    <w:p w14:paraId="46FD13F2" w14:textId="75F31383" w:rsidR="00772C21" w:rsidRDefault="00772C21" w:rsidP="00DB24D9">
      <w:pPr>
        <w:pStyle w:val="Corpodetexto"/>
        <w:tabs>
          <w:tab w:val="left" w:pos="6521"/>
        </w:tabs>
        <w:spacing w:before="189"/>
        <w:ind w:left="3119" w:right="101" w:hanging="3545"/>
        <w:rPr>
          <w:b/>
          <w:bCs/>
          <w:noProof/>
        </w:rPr>
      </w:pPr>
    </w:p>
    <w:p w14:paraId="09407850" w14:textId="095441F3" w:rsidR="00772C21" w:rsidRDefault="00772C21" w:rsidP="00DB24D9">
      <w:pPr>
        <w:pStyle w:val="Corpodetexto"/>
        <w:tabs>
          <w:tab w:val="left" w:pos="6521"/>
        </w:tabs>
        <w:spacing w:before="189"/>
        <w:ind w:left="3119" w:right="101" w:hanging="3545"/>
        <w:rPr>
          <w:b/>
          <w:bCs/>
          <w:noProof/>
        </w:rPr>
      </w:pPr>
    </w:p>
    <w:p w14:paraId="0072B331" w14:textId="4B50FCD9" w:rsidR="00772C21" w:rsidRDefault="00772C21" w:rsidP="00DB24D9">
      <w:pPr>
        <w:pStyle w:val="Corpodetexto"/>
        <w:tabs>
          <w:tab w:val="left" w:pos="6521"/>
        </w:tabs>
        <w:spacing w:before="189"/>
        <w:ind w:left="3119" w:right="101" w:hanging="3545"/>
        <w:rPr>
          <w:b/>
          <w:bCs/>
          <w:noProof/>
        </w:rPr>
      </w:pPr>
    </w:p>
    <w:p w14:paraId="7D00E473" w14:textId="2649105B" w:rsidR="00772C21" w:rsidRDefault="00772C21" w:rsidP="00DB24D9">
      <w:pPr>
        <w:pStyle w:val="Corpodetexto"/>
        <w:tabs>
          <w:tab w:val="left" w:pos="6521"/>
        </w:tabs>
        <w:spacing w:before="189"/>
        <w:ind w:left="3119" w:right="101" w:hanging="3545"/>
        <w:rPr>
          <w:b/>
          <w:bCs/>
          <w:noProof/>
        </w:rPr>
      </w:pPr>
    </w:p>
    <w:p w14:paraId="5C054135" w14:textId="50A37967" w:rsidR="00772C21" w:rsidRDefault="00772C21" w:rsidP="00DB24D9">
      <w:pPr>
        <w:pStyle w:val="Corpodetexto"/>
        <w:tabs>
          <w:tab w:val="left" w:pos="6521"/>
        </w:tabs>
        <w:spacing w:before="189"/>
        <w:ind w:left="3119" w:right="101" w:hanging="3545"/>
        <w:rPr>
          <w:b/>
          <w:bCs/>
          <w:noProof/>
        </w:rPr>
      </w:pPr>
    </w:p>
    <w:p w14:paraId="2A753485" w14:textId="6D6C8C75" w:rsidR="00772C21" w:rsidRDefault="00772C21" w:rsidP="00DB24D9">
      <w:pPr>
        <w:pStyle w:val="Corpodetexto"/>
        <w:tabs>
          <w:tab w:val="left" w:pos="6521"/>
        </w:tabs>
        <w:spacing w:before="189"/>
        <w:ind w:left="3119" w:right="101" w:hanging="3545"/>
        <w:rPr>
          <w:b/>
          <w:bCs/>
          <w:noProof/>
        </w:rPr>
      </w:pPr>
    </w:p>
    <w:p w14:paraId="785562E8" w14:textId="7EC0489A" w:rsidR="00772C21" w:rsidRDefault="00772C21" w:rsidP="00DB24D9">
      <w:pPr>
        <w:pStyle w:val="Corpodetexto"/>
        <w:tabs>
          <w:tab w:val="left" w:pos="6521"/>
        </w:tabs>
        <w:spacing w:before="189"/>
        <w:ind w:left="3119" w:right="101" w:hanging="3545"/>
        <w:rPr>
          <w:b/>
          <w:bCs/>
          <w:noProof/>
        </w:rPr>
      </w:pPr>
    </w:p>
    <w:p w14:paraId="31AE328F" w14:textId="02D6601C" w:rsidR="00772C21" w:rsidRDefault="00772C21" w:rsidP="00DB24D9">
      <w:pPr>
        <w:pStyle w:val="Corpodetexto"/>
        <w:tabs>
          <w:tab w:val="left" w:pos="6521"/>
        </w:tabs>
        <w:spacing w:before="189"/>
        <w:ind w:left="3119" w:right="101" w:hanging="3545"/>
        <w:rPr>
          <w:b/>
          <w:bCs/>
          <w:noProof/>
        </w:rPr>
      </w:pPr>
    </w:p>
    <w:p w14:paraId="4213B568" w14:textId="06B65949" w:rsidR="00772C21" w:rsidRDefault="00772C21" w:rsidP="00DB24D9">
      <w:pPr>
        <w:pStyle w:val="Corpodetexto"/>
        <w:tabs>
          <w:tab w:val="left" w:pos="6521"/>
        </w:tabs>
        <w:spacing w:before="189"/>
        <w:ind w:left="3119" w:right="101" w:hanging="3545"/>
        <w:rPr>
          <w:b/>
          <w:bCs/>
          <w:noProof/>
        </w:rPr>
      </w:pPr>
      <w:r w:rsidRPr="00772C21">
        <w:rPr>
          <w:b/>
          <w:bCs/>
          <w:noProof/>
        </w:rPr>
        <w:drawing>
          <wp:inline distT="0" distB="0" distL="0" distR="0" wp14:anchorId="2168409B" wp14:editId="65C5CB0F">
            <wp:extent cx="2720120" cy="5342709"/>
            <wp:effectExtent l="0" t="0" r="444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1479" cy="5345379"/>
                    </a:xfrm>
                    <a:prstGeom prst="rect">
                      <a:avLst/>
                    </a:prstGeom>
                    <a:noFill/>
                    <a:ln>
                      <a:noFill/>
                    </a:ln>
                  </pic:spPr>
                </pic:pic>
              </a:graphicData>
            </a:graphic>
          </wp:inline>
        </w:drawing>
      </w:r>
      <w:r>
        <w:rPr>
          <w:b/>
          <w:bCs/>
        </w:rPr>
        <w:t xml:space="preserve">  </w:t>
      </w:r>
      <w:r>
        <w:rPr>
          <w:b/>
          <w:bCs/>
          <w:noProof/>
        </w:rPr>
        <w:t xml:space="preserve">              </w:t>
      </w:r>
      <w:r w:rsidRPr="00772C21">
        <w:rPr>
          <w:b/>
          <w:bCs/>
          <w:noProof/>
        </w:rPr>
        <w:drawing>
          <wp:inline distT="0" distB="0" distL="0" distR="0" wp14:anchorId="0FE56239" wp14:editId="784B2E15">
            <wp:extent cx="2708774" cy="535572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1751" cy="5361609"/>
                    </a:xfrm>
                    <a:prstGeom prst="rect">
                      <a:avLst/>
                    </a:prstGeom>
                    <a:noFill/>
                    <a:ln>
                      <a:noFill/>
                    </a:ln>
                  </pic:spPr>
                </pic:pic>
              </a:graphicData>
            </a:graphic>
          </wp:inline>
        </w:drawing>
      </w:r>
    </w:p>
    <w:p w14:paraId="1C8C0CC7" w14:textId="5DB47651" w:rsidR="00772C21" w:rsidRDefault="00772C21" w:rsidP="00DB24D9">
      <w:pPr>
        <w:pStyle w:val="Corpodetexto"/>
        <w:tabs>
          <w:tab w:val="left" w:pos="6521"/>
        </w:tabs>
        <w:spacing w:before="189"/>
        <w:ind w:left="3119" w:right="101" w:hanging="3545"/>
        <w:rPr>
          <w:b/>
          <w:bCs/>
        </w:rPr>
      </w:pPr>
      <w:r>
        <w:rPr>
          <w:b/>
          <w:bCs/>
          <w:noProof/>
        </w:rPr>
        <w:t xml:space="preserve">        DADOS DO AGENDAMENTO                              LISTA DE AGENDAMENTOS</w:t>
      </w:r>
    </w:p>
    <w:sectPr w:rsidR="00772C21" w:rsidSect="00682826">
      <w:pgSz w:w="11910" w:h="16840"/>
      <w:pgMar w:top="960" w:right="853" w:bottom="980" w:left="1600" w:header="712" w:footer="78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B4A6E" w16cex:dateUtc="2020-07-17T00:51:00Z"/>
  <w16cex:commentExtensible w16cex:durableId="22BB4BF0" w16cex:dateUtc="2020-07-17T00:5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E16398" w14:textId="77777777" w:rsidR="00F8532A" w:rsidRDefault="00F8532A">
      <w:r>
        <w:separator/>
      </w:r>
    </w:p>
  </w:endnote>
  <w:endnote w:type="continuationSeparator" w:id="0">
    <w:p w14:paraId="3F6DDD3D" w14:textId="77777777" w:rsidR="00F8532A" w:rsidRDefault="00F85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016E8" w14:textId="77777777" w:rsidR="00F8532A" w:rsidRDefault="00F8532A">
    <w:pPr>
      <w:pStyle w:val="Corpodetexto"/>
      <w:spacing w:line="14" w:lineRule="auto"/>
      <w:rPr>
        <w:sz w:val="20"/>
      </w:rPr>
    </w:pPr>
    <w:r>
      <w:rPr>
        <w:noProof/>
        <w:lang w:val="pt-BR" w:eastAsia="pt-BR" w:bidi="ar-SA"/>
      </w:rPr>
      <mc:AlternateContent>
        <mc:Choice Requires="wps">
          <w:drawing>
            <wp:anchor distT="0" distB="0" distL="114300" distR="114300" simplePos="0" relativeHeight="251302912" behindDoc="1" locked="0" layoutInCell="1" allowOverlap="1" wp14:anchorId="49A0AB64" wp14:editId="50E86B33">
              <wp:simplePos x="0" y="0"/>
              <wp:positionH relativeFrom="page">
                <wp:align>center</wp:align>
              </wp:positionH>
              <wp:positionV relativeFrom="page">
                <wp:posOffset>9613316</wp:posOffset>
              </wp:positionV>
              <wp:extent cx="1223491" cy="507365"/>
              <wp:effectExtent l="0" t="0" r="15240" b="6985"/>
              <wp:wrapNone/>
              <wp:docPr id="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491" cy="50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69519" w14:textId="77777777" w:rsidR="00F8532A" w:rsidRDefault="00F8532A" w:rsidP="00DA394F">
                          <w:pPr>
                            <w:pStyle w:val="Corpodetexto"/>
                            <w:spacing w:before="12"/>
                            <w:ind w:left="1" w:right="1" w:hanging="1"/>
                            <w:jc w:val="center"/>
                          </w:pPr>
                          <w:r>
                            <w:t>Jaguariúna - SP</w:t>
                          </w:r>
                        </w:p>
                        <w:p w14:paraId="1212B67A" w14:textId="77777777" w:rsidR="00F8532A" w:rsidRDefault="00F8532A" w:rsidP="00DA394F">
                          <w:pPr>
                            <w:pStyle w:val="Corpodetexto"/>
                            <w:spacing w:before="139"/>
                            <w:ind w:left="1" w:right="1" w:hanging="1"/>
                            <w:jc w:val="center"/>
                          </w:pPr>
                          <w: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A0AB64" id="_x0000_t202" coordsize="21600,21600" o:spt="202" path="m,l,21600r21600,l21600,xe">
              <v:stroke joinstyle="miter"/>
              <v:path gradientshapeok="t" o:connecttype="rect"/>
            </v:shapetype>
            <v:shape id="Text Box 6" o:spid="_x0000_s1027" type="#_x0000_t202" style="position:absolute;left:0;text-align:left;margin-left:0;margin-top:756.95pt;width:96.35pt;height:39.95pt;z-index:-25201356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" filled="f" stroked="f">
              <v:textbox inset="0,0,0,0">
                <w:txbxContent>
                  <w:p w14:paraId="3C869519" w14:textId="77777777" w:rsidR="00F8532A" w:rsidRDefault="00F8532A" w:rsidP="00DA394F">
                    <w:pPr>
                      <w:pStyle w:val="Corpodetexto"/>
                      <w:spacing w:before="12"/>
                      <w:ind w:left="1" w:right="1" w:hanging="1"/>
                      <w:jc w:val="center"/>
                    </w:pPr>
                    <w:r>
                      <w:t>Jaguariúna - SP</w:t>
                    </w:r>
                  </w:p>
                  <w:p w14:paraId="1212B67A" w14:textId="77777777" w:rsidR="00F8532A" w:rsidRDefault="00F8532A" w:rsidP="00DA394F">
                    <w:pPr>
                      <w:pStyle w:val="Corpodetexto"/>
                      <w:spacing w:before="139"/>
                      <w:ind w:left="1" w:right="1" w:hanging="1"/>
                      <w:jc w:val="center"/>
                    </w:pPr>
                    <w:r>
                      <w:t>2020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10FA2" w14:textId="77777777" w:rsidR="00F8532A" w:rsidRDefault="00F8532A">
    <w:pPr>
      <w:pStyle w:val="Corpodetexto"/>
      <w:spacing w:line="14" w:lineRule="auto"/>
      <w:rPr>
        <w:sz w:val="20"/>
      </w:rPr>
    </w:pPr>
    <w:r>
      <w:rPr>
        <w:noProof/>
        <w:lang w:val="pt-BR" w:eastAsia="pt-BR" w:bidi="ar-SA"/>
      </w:rPr>
      <mc:AlternateContent>
        <mc:Choice Requires="wps">
          <w:drawing>
            <wp:anchor distT="0" distB="0" distL="114300" distR="114300" simplePos="0" relativeHeight="251304960" behindDoc="1" locked="0" layoutInCell="1" allowOverlap="1" wp14:anchorId="1E6B1DCB" wp14:editId="0E62AE98">
              <wp:simplePos x="0" y="0"/>
              <wp:positionH relativeFrom="page">
                <wp:posOffset>2436656</wp:posOffset>
              </wp:positionH>
              <wp:positionV relativeFrom="page">
                <wp:posOffset>9734863</wp:posOffset>
              </wp:positionV>
              <wp:extent cx="2203450" cy="71691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716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3F33" w14:textId="77777777" w:rsidR="00F8532A" w:rsidRDefault="00F8532A">
                          <w:pPr>
                            <w:pStyle w:val="Corpodetexto"/>
                            <w:spacing w:before="12"/>
                            <w:jc w:val="center"/>
                          </w:pPr>
                          <w:r>
                            <w:t>Jaguariúna – SP</w:t>
                          </w:r>
                        </w:p>
                        <w:p w14:paraId="64C23F46" w14:textId="77777777" w:rsidR="00F8532A" w:rsidRDefault="00F8532A">
                          <w:pPr>
                            <w:pStyle w:val="Corpodetexto"/>
                            <w:spacing w:before="139"/>
                            <w:ind w:left="2"/>
                            <w:jc w:val="center"/>
                          </w:pPr>
                          <w: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B1DCB" id="_x0000_t202" coordsize="21600,21600" o:spt="202" path="m,l,21600r21600,l21600,xe">
              <v:stroke joinstyle="miter"/>
              <v:path gradientshapeok="t" o:connecttype="rect"/>
            </v:shapetype>
            <v:shape id="Text Box 4" o:spid="_x0000_s1029" type="#_x0000_t202" style="position:absolute;left:0;text-align:left;margin-left:191.85pt;margin-top:766.5pt;width:173.5pt;height:56.4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" filled="f" stroked="f">
              <v:textbox inset="0,0,0,0">
                <w:txbxContent>
                  <w:p w14:paraId="23613F33" w14:textId="77777777" w:rsidR="00F8532A" w:rsidRDefault="00F8532A">
                    <w:pPr>
                      <w:pStyle w:val="Corpodetexto"/>
                      <w:spacing w:before="12"/>
                      <w:jc w:val="center"/>
                    </w:pPr>
                    <w:r>
                      <w:t>Jaguariúna – SP</w:t>
                    </w:r>
                  </w:p>
                  <w:p w14:paraId="64C23F46" w14:textId="77777777" w:rsidR="00F8532A" w:rsidRDefault="00F8532A">
                    <w:pPr>
                      <w:pStyle w:val="Corpodetexto"/>
                      <w:spacing w:before="139"/>
                      <w:ind w:left="2"/>
                      <w:jc w:val="center"/>
                    </w:pPr>
                    <w:r>
                      <w:t>2020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C13D0" w14:textId="77777777" w:rsidR="00F8532A" w:rsidRDefault="00F8532A">
    <w:pPr>
      <w:pStyle w:val="Corpodetexto"/>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B3D50" w14:textId="77777777" w:rsidR="00F8532A" w:rsidRDefault="00F8532A">
    <w:pPr>
      <w:pStyle w:val="Corpodetexto"/>
      <w:spacing w:line="14" w:lineRule="auto"/>
      <w:rPr>
        <w:sz w:val="20"/>
      </w:rPr>
    </w:pPr>
    <w:r>
      <w:rPr>
        <w:noProof/>
        <w:lang w:val="pt-BR" w:eastAsia="pt-BR" w:bidi="ar-SA"/>
      </w:rPr>
      <mc:AlternateContent>
        <mc:Choice Requires="wps">
          <w:drawing>
            <wp:anchor distT="0" distB="0" distL="114300" distR="114300" simplePos="0" relativeHeight="251308032" behindDoc="1" locked="0" layoutInCell="1" allowOverlap="1" wp14:anchorId="587A989A" wp14:editId="723D3358">
              <wp:simplePos x="0" y="0"/>
              <wp:positionH relativeFrom="page">
                <wp:posOffset>3173095</wp:posOffset>
              </wp:positionH>
              <wp:positionV relativeFrom="page">
                <wp:posOffset>10134600</wp:posOffset>
              </wp:positionV>
              <wp:extent cx="1978025" cy="54737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025"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8ADFC" w14:textId="77777777" w:rsidR="00F8532A" w:rsidRDefault="00F8532A" w:rsidP="00451E02">
                          <w:pPr>
                            <w:pStyle w:val="Corpodetexto"/>
                            <w:spacing w:before="12"/>
                            <w:ind w:firstLine="0"/>
                          </w:pPr>
                          <w:r>
                            <w:t>Jaguariúna – SP</w:t>
                          </w:r>
                        </w:p>
                        <w:p w14:paraId="5FA76E11" w14:textId="507DCC3E" w:rsidR="00F8532A" w:rsidRDefault="00F8532A" w:rsidP="00451E02">
                          <w:pPr>
                            <w:pStyle w:val="Corpodetexto"/>
                            <w:spacing w:before="12"/>
                            <w:ind w:firstLine="0"/>
                          </w:pPr>
                          <w:r>
                            <w:t xml:space="preserve">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7A989A" id="_x0000_t202" coordsize="21600,21600" o:spt="202" path="m,l,21600r21600,l21600,xe">
              <v:stroke joinstyle="miter"/>
              <v:path gradientshapeok="t" o:connecttype="rect"/>
            </v:shapetype>
            <v:shape id="Text Box 1" o:spid="_x0000_s1032" type="#_x0000_t202" style="position:absolute;left:0;text-align:left;margin-left:249.85pt;margin-top:798pt;width:155.75pt;height:43.1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" filled="f" stroked="f">
              <v:textbox inset="0,0,0,0">
                <w:txbxContent>
                  <w:p w14:paraId="1C28ADFC" w14:textId="77777777" w:rsidR="00F8532A" w:rsidRDefault="00F8532A" w:rsidP="00451E02">
                    <w:pPr>
                      <w:pStyle w:val="Corpodetexto"/>
                      <w:spacing w:before="12"/>
                      <w:ind w:firstLine="0"/>
                    </w:pPr>
                    <w:r>
                      <w:t>Jaguariúna – SP</w:t>
                    </w:r>
                  </w:p>
                  <w:p w14:paraId="5FA76E11" w14:textId="507DCC3E" w:rsidR="00F8532A" w:rsidRDefault="00F8532A" w:rsidP="00451E02">
                    <w:pPr>
                      <w:pStyle w:val="Corpodetexto"/>
                      <w:spacing w:before="12"/>
                      <w:ind w:firstLine="0"/>
                    </w:pPr>
                    <w:r>
                      <w:t xml:space="preserve">        2020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A2964" w14:textId="77777777" w:rsidR="00F8532A" w:rsidRDefault="00F8532A">
      <w:r>
        <w:separator/>
      </w:r>
    </w:p>
  </w:footnote>
  <w:footnote w:type="continuationSeparator" w:id="0">
    <w:p w14:paraId="4442126D" w14:textId="77777777" w:rsidR="00F8532A" w:rsidRDefault="00F85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0EAF5" w14:textId="77777777" w:rsidR="00F8532A" w:rsidRDefault="00F8532A">
    <w:pPr>
      <w:pStyle w:val="Corpodetexto"/>
      <w:spacing w:line="14" w:lineRule="auto"/>
      <w:rPr>
        <w:sz w:val="20"/>
      </w:rPr>
    </w:pPr>
    <w:r>
      <w:rPr>
        <w:noProof/>
        <w:lang w:val="pt-BR" w:eastAsia="pt-BR" w:bidi="ar-SA"/>
      </w:rPr>
      <mc:AlternateContent>
        <mc:Choice Requires="wps">
          <w:drawing>
            <wp:anchor distT="0" distB="0" distL="114300" distR="114300" simplePos="0" relativeHeight="251301888" behindDoc="1" locked="0" layoutInCell="1" allowOverlap="1" wp14:anchorId="302E72A8" wp14:editId="614C27D9">
              <wp:simplePos x="0" y="0"/>
              <wp:positionH relativeFrom="page">
                <wp:posOffset>2207741</wp:posOffset>
              </wp:positionH>
              <wp:positionV relativeFrom="page">
                <wp:posOffset>1070919</wp:posOffset>
              </wp:positionV>
              <wp:extent cx="2833884" cy="411892"/>
              <wp:effectExtent l="0" t="0" r="5080" b="762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884" cy="411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AA49" w14:textId="6F2B1D23" w:rsidR="00F8532A" w:rsidRDefault="00F8532A" w:rsidP="00556F9A">
                          <w:pPr>
                            <w:pStyle w:val="Corpodetexto"/>
                            <w:spacing w:before="12"/>
                            <w:ind w:left="20" w:right="-500"/>
                          </w:pPr>
                          <w:r>
                            <w:t>ESCOLA SENAI JAGUARIÚNA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2E72A8" id="_x0000_t202" coordsize="21600,21600" o:spt="202" path="m,l,21600r21600,l21600,xe">
              <v:stroke joinstyle="miter"/>
              <v:path gradientshapeok="t" o:connecttype="rect"/>
            </v:shapetype>
            <v:shape id="Text Box 7" o:spid="_x0000_s1026" type="#_x0000_t202" style="position:absolute;left:0;text-align:left;margin-left:173.85pt;margin-top:84.3pt;width:223.15pt;height:32.45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" filled="f" stroked="f">
              <v:textbox inset="0,0,0,0">
                <w:txbxContent>
                  <w:p w14:paraId="30E7AA49" w14:textId="6F2B1D23" w:rsidR="00F8532A" w:rsidRDefault="00F8532A" w:rsidP="00556F9A">
                    <w:pPr>
                      <w:pStyle w:val="Corpodetexto"/>
                      <w:spacing w:before="12"/>
                      <w:ind w:left="20" w:right="-500"/>
                    </w:pPr>
                    <w:r>
                      <w:t>ESCOLA SENAI JAGUARIÚNA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EAEE3" w14:textId="77777777" w:rsidR="00F8532A" w:rsidRDefault="00F8532A">
    <w:pPr>
      <w:pStyle w:val="Corpodetexto"/>
      <w:spacing w:line="14" w:lineRule="auto"/>
      <w:rPr>
        <w:sz w:val="20"/>
      </w:rPr>
    </w:pPr>
    <w:r>
      <w:rPr>
        <w:noProof/>
        <w:lang w:val="pt-BR" w:eastAsia="pt-BR" w:bidi="ar-SA"/>
      </w:rPr>
      <mc:AlternateContent>
        <mc:Choice Requires="wps">
          <w:drawing>
            <wp:anchor distT="0" distB="0" distL="114300" distR="114300" simplePos="0" relativeHeight="251303936" behindDoc="1" locked="0" layoutInCell="1" allowOverlap="1" wp14:anchorId="17DAD573" wp14:editId="472BAB30">
              <wp:simplePos x="0" y="0"/>
              <wp:positionH relativeFrom="page">
                <wp:align>center</wp:align>
              </wp:positionH>
              <wp:positionV relativeFrom="page">
                <wp:posOffset>73608</wp:posOffset>
              </wp:positionV>
              <wp:extent cx="2001485" cy="1269399"/>
              <wp:effectExtent l="0" t="0" r="18415" b="6985"/>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1485" cy="1269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8BC33" w14:textId="77777777" w:rsidR="00F8532A" w:rsidRDefault="00F8532A" w:rsidP="00DA394F">
                          <w:pPr>
                            <w:pStyle w:val="Corpodetexto"/>
                            <w:ind w:right="31" w:firstLine="0"/>
                            <w:jc w:val="center"/>
                          </w:pPr>
                          <w:r>
                            <w:t>Ana Julia Massaro</w:t>
                          </w:r>
                        </w:p>
                        <w:p w14:paraId="0798D3F6" w14:textId="77777777" w:rsidR="00F8532A" w:rsidRDefault="00F8532A" w:rsidP="00DA394F">
                          <w:pPr>
                            <w:pStyle w:val="Corpodetexto"/>
                            <w:ind w:right="31" w:firstLine="0"/>
                            <w:jc w:val="center"/>
                          </w:pPr>
                          <w:r>
                            <w:t>José Junior Miksza</w:t>
                          </w:r>
                        </w:p>
                        <w:p w14:paraId="0D083945" w14:textId="77777777" w:rsidR="00F8532A" w:rsidRDefault="00F8532A" w:rsidP="00DA394F">
                          <w:pPr>
                            <w:pStyle w:val="Corpodetexto"/>
                            <w:ind w:right="31" w:firstLine="0"/>
                            <w:jc w:val="center"/>
                          </w:pPr>
                          <w:r>
                            <w:t>Karina Gomes Euzébio</w:t>
                          </w:r>
                        </w:p>
                        <w:p w14:paraId="0F89C8B0" w14:textId="77777777" w:rsidR="00F8532A" w:rsidRDefault="00F8532A" w:rsidP="00DA394F">
                          <w:pPr>
                            <w:pStyle w:val="Corpodetexto"/>
                            <w:ind w:right="31" w:firstLine="0"/>
                            <w:jc w:val="center"/>
                          </w:pPr>
                          <w:r>
                            <w:t>Macus Vinicius Fernandes</w:t>
                          </w:r>
                        </w:p>
                        <w:p w14:paraId="33E4B964" w14:textId="77777777" w:rsidR="00F8532A" w:rsidRDefault="00F8532A" w:rsidP="00DA394F">
                          <w:pPr>
                            <w:pStyle w:val="Corpodetexto"/>
                            <w:ind w:right="31" w:firstLine="0"/>
                            <w:jc w:val="center"/>
                            <w:rPr>
                              <w:sz w:val="26"/>
                            </w:rPr>
                          </w:pPr>
                          <w:r>
                            <w:t>Ygo Frank Custodio Silva</w:t>
                          </w:r>
                        </w:p>
                        <w:p w14:paraId="68A906AB" w14:textId="77777777" w:rsidR="00F8532A" w:rsidRDefault="00F8532A" w:rsidP="00DA394F">
                          <w:pPr>
                            <w:pStyle w:val="Corpodetexto"/>
                            <w:spacing w:before="12"/>
                            <w:ind w:left="20" w:right="31"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DAD573" id="_x0000_t202" coordsize="21600,21600" o:spt="202" path="m,l,21600r21600,l21600,xe">
              <v:stroke joinstyle="miter"/>
              <v:path gradientshapeok="t" o:connecttype="rect"/>
            </v:shapetype>
            <v:shape id="Text Box 5" o:spid="_x0000_s1028" type="#_x0000_t202" style="position:absolute;left:0;text-align:left;margin-left:0;margin-top:5.8pt;width:157.6pt;height:99.95pt;z-index:-25201254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" filled="f" stroked="f">
              <v:textbox inset="0,0,0,0">
                <w:txbxContent>
                  <w:p w14:paraId="5C38BC33" w14:textId="77777777" w:rsidR="00F8532A" w:rsidRDefault="00F8532A" w:rsidP="00DA394F">
                    <w:pPr>
                      <w:pStyle w:val="Corpodetexto"/>
                      <w:ind w:right="31" w:firstLine="0"/>
                      <w:jc w:val="center"/>
                    </w:pPr>
                    <w:r>
                      <w:t>Ana Julia Massaro</w:t>
                    </w:r>
                  </w:p>
                  <w:p w14:paraId="0798D3F6" w14:textId="77777777" w:rsidR="00F8532A" w:rsidRDefault="00F8532A" w:rsidP="00DA394F">
                    <w:pPr>
                      <w:pStyle w:val="Corpodetexto"/>
                      <w:ind w:right="31" w:firstLine="0"/>
                      <w:jc w:val="center"/>
                    </w:pPr>
                    <w:r>
                      <w:t>José Junior Miksza</w:t>
                    </w:r>
                  </w:p>
                  <w:p w14:paraId="0D083945" w14:textId="77777777" w:rsidR="00F8532A" w:rsidRDefault="00F8532A" w:rsidP="00DA394F">
                    <w:pPr>
                      <w:pStyle w:val="Corpodetexto"/>
                      <w:ind w:right="31" w:firstLine="0"/>
                      <w:jc w:val="center"/>
                    </w:pPr>
                    <w:r>
                      <w:t>Karina Gomes Euzébio</w:t>
                    </w:r>
                  </w:p>
                  <w:p w14:paraId="0F89C8B0" w14:textId="77777777" w:rsidR="00F8532A" w:rsidRDefault="00F8532A" w:rsidP="00DA394F">
                    <w:pPr>
                      <w:pStyle w:val="Corpodetexto"/>
                      <w:ind w:right="31" w:firstLine="0"/>
                      <w:jc w:val="center"/>
                    </w:pPr>
                    <w:r>
                      <w:t>Macus Vinicius Fernandes</w:t>
                    </w:r>
                  </w:p>
                  <w:p w14:paraId="33E4B964" w14:textId="77777777" w:rsidR="00F8532A" w:rsidRDefault="00F8532A" w:rsidP="00DA394F">
                    <w:pPr>
                      <w:pStyle w:val="Corpodetexto"/>
                      <w:ind w:right="31" w:firstLine="0"/>
                      <w:jc w:val="center"/>
                      <w:rPr>
                        <w:sz w:val="26"/>
                      </w:rPr>
                    </w:pPr>
                    <w:r>
                      <w:t>Ygo Frank Custodio Silva</w:t>
                    </w:r>
                  </w:p>
                  <w:p w14:paraId="68A906AB" w14:textId="77777777" w:rsidR="00F8532A" w:rsidRDefault="00F8532A" w:rsidP="00DA394F">
                    <w:pPr>
                      <w:pStyle w:val="Corpodetexto"/>
                      <w:spacing w:before="12"/>
                      <w:ind w:left="20" w:right="31" w:firstLine="0"/>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EC45B" w14:textId="77777777" w:rsidR="00F8532A" w:rsidRDefault="00F8532A">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7743D" w14:textId="77777777" w:rsidR="00F8532A" w:rsidRDefault="00F8532A">
    <w:pPr>
      <w:pStyle w:val="Corpodetexto"/>
      <w:spacing w:line="14" w:lineRule="auto"/>
      <w:rPr>
        <w:sz w:val="20"/>
      </w:rPr>
    </w:pPr>
    <w:r>
      <w:rPr>
        <w:noProof/>
        <w:lang w:val="pt-BR" w:eastAsia="pt-BR" w:bidi="ar-SA"/>
      </w:rPr>
      <mc:AlternateContent>
        <mc:Choice Requires="wps">
          <w:drawing>
            <wp:anchor distT="0" distB="0" distL="114300" distR="114300" simplePos="0" relativeHeight="251305984" behindDoc="1" locked="0" layoutInCell="1" allowOverlap="1" wp14:anchorId="7AD0B962" wp14:editId="36269393">
              <wp:simplePos x="0" y="0"/>
              <wp:positionH relativeFrom="page">
                <wp:posOffset>2143125</wp:posOffset>
              </wp:positionH>
              <wp:positionV relativeFrom="page">
                <wp:posOffset>333375</wp:posOffset>
              </wp:positionV>
              <wp:extent cx="3467100" cy="578052"/>
              <wp:effectExtent l="0" t="0" r="0" b="1270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78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5C26" w14:textId="1DE2E83B" w:rsidR="00F8532A" w:rsidRDefault="00F8532A" w:rsidP="001E4A43">
                          <w:pPr>
                            <w:pStyle w:val="Corpodetexto"/>
                            <w:spacing w:before="12"/>
                            <w:ind w:left="20"/>
                          </w:pPr>
                          <w:r>
                            <w:t>SENAI JAGARIÚNA –  VOITURE</w:t>
                          </w:r>
                        </w:p>
                        <w:p w14:paraId="383A1BB3" w14:textId="77777777" w:rsidR="00F8532A" w:rsidRDefault="00F8532A">
                          <w:pPr>
                            <w:pStyle w:val="Corpodetexto"/>
                            <w:spacing w:before="12"/>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D0B962" id="_x0000_t202" coordsize="21600,21600" o:spt="202" path="m,l,21600r21600,l21600,xe">
              <v:stroke joinstyle="miter"/>
              <v:path gradientshapeok="t" o:connecttype="rect"/>
            </v:shapetype>
            <v:shape id="Text Box 3" o:spid="_x0000_s1030" type="#_x0000_t202" style="position:absolute;left:0;text-align:left;margin-left:168.75pt;margin-top:26.25pt;width:273pt;height:45.5pt;z-index:-2520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" filled="f" stroked="f">
              <v:textbox inset="0,0,0,0">
                <w:txbxContent>
                  <w:p w14:paraId="00525C26" w14:textId="1DE2E83B" w:rsidR="00F8532A" w:rsidRDefault="00F8532A" w:rsidP="001E4A43">
                    <w:pPr>
                      <w:pStyle w:val="Corpodetexto"/>
                      <w:spacing w:before="12"/>
                      <w:ind w:left="20"/>
                    </w:pPr>
                    <w:r>
                      <w:t>SENAI JAGARIÚNA –  VOITURE</w:t>
                    </w:r>
                  </w:p>
                  <w:p w14:paraId="383A1BB3" w14:textId="77777777" w:rsidR="00F8532A" w:rsidRDefault="00F8532A">
                    <w:pPr>
                      <w:pStyle w:val="Corpodetexto"/>
                      <w:spacing w:before="12"/>
                      <w:ind w:left="20"/>
                    </w:pPr>
                  </w:p>
                </w:txbxContent>
              </v:textbox>
              <w10:wrap anchorx="page" anchory="page"/>
            </v:shape>
          </w:pict>
        </mc:Fallback>
      </mc:AlternateContent>
    </w:r>
    <w:r>
      <w:rPr>
        <w:noProof/>
        <w:lang w:val="pt-BR" w:eastAsia="pt-BR" w:bidi="ar-SA"/>
      </w:rPr>
      <mc:AlternateContent>
        <mc:Choice Requires="wps">
          <w:drawing>
            <wp:anchor distT="0" distB="0" distL="114300" distR="114300" simplePos="0" relativeHeight="251307008" behindDoc="1" locked="0" layoutInCell="1" allowOverlap="1" wp14:anchorId="1CD8AE1A" wp14:editId="3F9BD657">
              <wp:simplePos x="0" y="0"/>
              <wp:positionH relativeFrom="page">
                <wp:posOffset>6558280</wp:posOffset>
              </wp:positionH>
              <wp:positionV relativeFrom="page">
                <wp:posOffset>439420</wp:posOffset>
              </wp:positionV>
              <wp:extent cx="221615" cy="19621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D59E" w14:textId="77777777" w:rsidR="00F8532A" w:rsidRDefault="00F8532A">
                          <w:pPr>
                            <w:pStyle w:val="Corpodetexto"/>
                            <w:spacing w:before="12"/>
                            <w:ind w:left="40"/>
                          </w:pPr>
                          <w:r>
                            <w:fldChar w:fldCharType="begin"/>
                          </w:r>
                          <w:r>
                            <w:instrText xml:space="preserve"> PAGE </w:instrText>
                          </w:r>
                          <w:r>
                            <w:fldChar w:fldCharType="separate"/>
                          </w:r>
                          <w:r>
                            <w:rPr>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8AE1A" id="Text Box 2" o:spid="_x0000_s1031" type="#_x0000_t202" style="position:absolute;left:0;text-align:left;margin-left:516.4pt;margin-top:34.6pt;width:17.45pt;height:15.45pt;z-index:-25200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" filled="f" stroked="f">
              <v:textbox inset="0,0,0,0">
                <w:txbxContent>
                  <w:p w14:paraId="7B13D59E" w14:textId="77777777" w:rsidR="00F8532A" w:rsidRDefault="00F8532A">
                    <w:pPr>
                      <w:pStyle w:val="Corpodetexto"/>
                      <w:spacing w:before="12"/>
                      <w:ind w:left="40"/>
                    </w:pPr>
                    <w:r>
                      <w:fldChar w:fldCharType="begin"/>
                    </w:r>
                    <w:r>
                      <w:instrText xml:space="preserve"> PAGE </w:instrText>
                    </w:r>
                    <w:r>
                      <w:fldChar w:fldCharType="separate"/>
                    </w:r>
                    <w:r>
                      <w:rPr>
                        <w:noProof/>
                      </w:rPr>
                      <w:t>22</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B096B"/>
    <w:multiLevelType w:val="multilevel"/>
    <w:tmpl w:val="814E119A"/>
    <w:lvl w:ilvl="0">
      <w:start w:val="1"/>
      <w:numFmt w:val="decimal"/>
      <w:lvlText w:val="%1."/>
      <w:lvlJc w:val="left"/>
      <w:pPr>
        <w:ind w:left="1171" w:hanging="360"/>
      </w:pPr>
      <w:rPr>
        <w:rFonts w:hint="default"/>
      </w:rPr>
    </w:lvl>
    <w:lvl w:ilvl="1">
      <w:start w:val="1"/>
      <w:numFmt w:val="decimal"/>
      <w:isLgl/>
      <w:lvlText w:val="%1.%2."/>
      <w:lvlJc w:val="left"/>
      <w:pPr>
        <w:ind w:left="2239" w:hanging="720"/>
      </w:pPr>
      <w:rPr>
        <w:rFonts w:hint="default"/>
        <w:b/>
        <w:bCs/>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1" w15:restartNumberingAfterBreak="0">
    <w:nsid w:val="08473EC0"/>
    <w:multiLevelType w:val="multilevel"/>
    <w:tmpl w:val="FDF41426"/>
    <w:lvl w:ilvl="0">
      <w:start w:val="12"/>
      <w:numFmt w:val="decimal"/>
      <w:lvlText w:val="%1."/>
      <w:lvlJc w:val="left"/>
      <w:pPr>
        <w:ind w:left="525" w:hanging="525"/>
      </w:pPr>
      <w:rPr>
        <w:rFonts w:hint="default"/>
      </w:rPr>
    </w:lvl>
    <w:lvl w:ilvl="1">
      <w:start w:val="3"/>
      <w:numFmt w:val="decimal"/>
      <w:lvlText w:val="%1.%2."/>
      <w:lvlJc w:val="left"/>
      <w:pPr>
        <w:ind w:left="2239" w:hanging="72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637" w:hanging="1080"/>
      </w:pPr>
      <w:rPr>
        <w:rFonts w:hint="default"/>
      </w:rPr>
    </w:lvl>
    <w:lvl w:ilvl="4">
      <w:start w:val="1"/>
      <w:numFmt w:val="decimal"/>
      <w:lvlText w:val="%1.%2.%3.%4.%5."/>
      <w:lvlJc w:val="left"/>
      <w:pPr>
        <w:ind w:left="7156" w:hanging="1080"/>
      </w:pPr>
      <w:rPr>
        <w:rFonts w:hint="default"/>
      </w:rPr>
    </w:lvl>
    <w:lvl w:ilvl="5">
      <w:start w:val="1"/>
      <w:numFmt w:val="decimal"/>
      <w:lvlText w:val="%1.%2.%3.%4.%5.%6."/>
      <w:lvlJc w:val="left"/>
      <w:pPr>
        <w:ind w:left="9035" w:hanging="1440"/>
      </w:pPr>
      <w:rPr>
        <w:rFonts w:hint="default"/>
      </w:rPr>
    </w:lvl>
    <w:lvl w:ilvl="6">
      <w:start w:val="1"/>
      <w:numFmt w:val="decimal"/>
      <w:lvlText w:val="%1.%2.%3.%4.%5.%6.%7."/>
      <w:lvlJc w:val="left"/>
      <w:pPr>
        <w:ind w:left="10554" w:hanging="1440"/>
      </w:pPr>
      <w:rPr>
        <w:rFonts w:hint="default"/>
      </w:rPr>
    </w:lvl>
    <w:lvl w:ilvl="7">
      <w:start w:val="1"/>
      <w:numFmt w:val="decimal"/>
      <w:lvlText w:val="%1.%2.%3.%4.%5.%6.%7.%8."/>
      <w:lvlJc w:val="left"/>
      <w:pPr>
        <w:ind w:left="12433" w:hanging="1800"/>
      </w:pPr>
      <w:rPr>
        <w:rFonts w:hint="default"/>
      </w:rPr>
    </w:lvl>
    <w:lvl w:ilvl="8">
      <w:start w:val="1"/>
      <w:numFmt w:val="decimal"/>
      <w:lvlText w:val="%1.%2.%3.%4.%5.%6.%7.%8.%9."/>
      <w:lvlJc w:val="left"/>
      <w:pPr>
        <w:ind w:left="14312" w:hanging="2160"/>
      </w:pPr>
      <w:rPr>
        <w:rFonts w:hint="default"/>
      </w:rPr>
    </w:lvl>
  </w:abstractNum>
  <w:abstractNum w:abstractNumId="2" w15:restartNumberingAfterBreak="0">
    <w:nsid w:val="184669CC"/>
    <w:multiLevelType w:val="hybridMultilevel"/>
    <w:tmpl w:val="FE943C24"/>
    <w:lvl w:ilvl="0" w:tplc="B5B0B9BE">
      <w:numFmt w:val="bullet"/>
      <w:lvlText w:val=""/>
      <w:lvlJc w:val="left"/>
      <w:pPr>
        <w:ind w:left="1530" w:hanging="360"/>
      </w:pPr>
      <w:rPr>
        <w:rFonts w:ascii="Symbol" w:eastAsia="Symbol" w:hAnsi="Symbol" w:cs="Symbol" w:hint="default"/>
        <w:w w:val="100"/>
        <w:sz w:val="24"/>
        <w:szCs w:val="24"/>
        <w:lang w:val="pt-PT" w:eastAsia="pt-PT" w:bidi="pt-PT"/>
      </w:rPr>
    </w:lvl>
    <w:lvl w:ilvl="1" w:tplc="600E79FE">
      <w:numFmt w:val="bullet"/>
      <w:lvlText w:val="•"/>
      <w:lvlJc w:val="left"/>
      <w:pPr>
        <w:ind w:left="2384" w:hanging="360"/>
      </w:pPr>
      <w:rPr>
        <w:rFonts w:hint="default"/>
        <w:lang w:val="pt-PT" w:eastAsia="pt-PT" w:bidi="pt-PT"/>
      </w:rPr>
    </w:lvl>
    <w:lvl w:ilvl="2" w:tplc="85823558">
      <w:numFmt w:val="bullet"/>
      <w:lvlText w:val="•"/>
      <w:lvlJc w:val="left"/>
      <w:pPr>
        <w:ind w:left="3229" w:hanging="360"/>
      </w:pPr>
      <w:rPr>
        <w:rFonts w:hint="default"/>
        <w:lang w:val="pt-PT" w:eastAsia="pt-PT" w:bidi="pt-PT"/>
      </w:rPr>
    </w:lvl>
    <w:lvl w:ilvl="3" w:tplc="E044362C">
      <w:numFmt w:val="bullet"/>
      <w:lvlText w:val="•"/>
      <w:lvlJc w:val="left"/>
      <w:pPr>
        <w:ind w:left="4073" w:hanging="360"/>
      </w:pPr>
      <w:rPr>
        <w:rFonts w:hint="default"/>
        <w:lang w:val="pt-PT" w:eastAsia="pt-PT" w:bidi="pt-PT"/>
      </w:rPr>
    </w:lvl>
    <w:lvl w:ilvl="4" w:tplc="C0260A6C">
      <w:numFmt w:val="bullet"/>
      <w:lvlText w:val="•"/>
      <w:lvlJc w:val="left"/>
      <w:pPr>
        <w:ind w:left="4918" w:hanging="360"/>
      </w:pPr>
      <w:rPr>
        <w:rFonts w:hint="default"/>
        <w:lang w:val="pt-PT" w:eastAsia="pt-PT" w:bidi="pt-PT"/>
      </w:rPr>
    </w:lvl>
    <w:lvl w:ilvl="5" w:tplc="15B06624">
      <w:numFmt w:val="bullet"/>
      <w:lvlText w:val="•"/>
      <w:lvlJc w:val="left"/>
      <w:pPr>
        <w:ind w:left="5763" w:hanging="360"/>
      </w:pPr>
      <w:rPr>
        <w:rFonts w:hint="default"/>
        <w:lang w:val="pt-PT" w:eastAsia="pt-PT" w:bidi="pt-PT"/>
      </w:rPr>
    </w:lvl>
    <w:lvl w:ilvl="6" w:tplc="0164B412">
      <w:numFmt w:val="bullet"/>
      <w:lvlText w:val="•"/>
      <w:lvlJc w:val="left"/>
      <w:pPr>
        <w:ind w:left="6607" w:hanging="360"/>
      </w:pPr>
      <w:rPr>
        <w:rFonts w:hint="default"/>
        <w:lang w:val="pt-PT" w:eastAsia="pt-PT" w:bidi="pt-PT"/>
      </w:rPr>
    </w:lvl>
    <w:lvl w:ilvl="7" w:tplc="C57E23B6">
      <w:numFmt w:val="bullet"/>
      <w:lvlText w:val="•"/>
      <w:lvlJc w:val="left"/>
      <w:pPr>
        <w:ind w:left="7452" w:hanging="360"/>
      </w:pPr>
      <w:rPr>
        <w:rFonts w:hint="default"/>
        <w:lang w:val="pt-PT" w:eastAsia="pt-PT" w:bidi="pt-PT"/>
      </w:rPr>
    </w:lvl>
    <w:lvl w:ilvl="8" w:tplc="44501954">
      <w:numFmt w:val="bullet"/>
      <w:lvlText w:val="•"/>
      <w:lvlJc w:val="left"/>
      <w:pPr>
        <w:ind w:left="8297" w:hanging="360"/>
      </w:pPr>
      <w:rPr>
        <w:rFonts w:hint="default"/>
        <w:lang w:val="pt-PT" w:eastAsia="pt-PT" w:bidi="pt-PT"/>
      </w:rPr>
    </w:lvl>
  </w:abstractNum>
  <w:abstractNum w:abstractNumId="3" w15:restartNumberingAfterBreak="0">
    <w:nsid w:val="2DC35D40"/>
    <w:multiLevelType w:val="multilevel"/>
    <w:tmpl w:val="814E119A"/>
    <w:lvl w:ilvl="0">
      <w:start w:val="1"/>
      <w:numFmt w:val="decimal"/>
      <w:lvlText w:val="%1."/>
      <w:lvlJc w:val="left"/>
      <w:pPr>
        <w:ind w:left="1171" w:hanging="360"/>
      </w:pPr>
      <w:rPr>
        <w:rFonts w:hint="default"/>
      </w:rPr>
    </w:lvl>
    <w:lvl w:ilvl="1">
      <w:start w:val="1"/>
      <w:numFmt w:val="decimal"/>
      <w:isLgl/>
      <w:lvlText w:val="%1.%2."/>
      <w:lvlJc w:val="left"/>
      <w:pPr>
        <w:ind w:left="2239" w:hanging="720"/>
      </w:pPr>
      <w:rPr>
        <w:rFonts w:hint="default"/>
        <w:b/>
        <w:bCs/>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4" w15:restartNumberingAfterBreak="0">
    <w:nsid w:val="2DF31172"/>
    <w:multiLevelType w:val="hybridMultilevel"/>
    <w:tmpl w:val="961E6588"/>
    <w:lvl w:ilvl="0" w:tplc="F8AEED8C">
      <w:start w:val="1"/>
      <w:numFmt w:val="decimal"/>
      <w:lvlText w:val="%1."/>
      <w:lvlJc w:val="left"/>
      <w:pPr>
        <w:ind w:left="1171" w:hanging="360"/>
      </w:pPr>
      <w:rPr>
        <w:rFonts w:hint="default"/>
      </w:rPr>
    </w:lvl>
    <w:lvl w:ilvl="1" w:tplc="04160019" w:tentative="1">
      <w:start w:val="1"/>
      <w:numFmt w:val="lowerLetter"/>
      <w:lvlText w:val="%2."/>
      <w:lvlJc w:val="left"/>
      <w:pPr>
        <w:ind w:left="1891" w:hanging="360"/>
      </w:pPr>
    </w:lvl>
    <w:lvl w:ilvl="2" w:tplc="0416001B" w:tentative="1">
      <w:start w:val="1"/>
      <w:numFmt w:val="lowerRoman"/>
      <w:lvlText w:val="%3."/>
      <w:lvlJc w:val="right"/>
      <w:pPr>
        <w:ind w:left="2611" w:hanging="180"/>
      </w:pPr>
    </w:lvl>
    <w:lvl w:ilvl="3" w:tplc="0416000F" w:tentative="1">
      <w:start w:val="1"/>
      <w:numFmt w:val="decimal"/>
      <w:lvlText w:val="%4."/>
      <w:lvlJc w:val="left"/>
      <w:pPr>
        <w:ind w:left="3331" w:hanging="360"/>
      </w:pPr>
    </w:lvl>
    <w:lvl w:ilvl="4" w:tplc="04160019" w:tentative="1">
      <w:start w:val="1"/>
      <w:numFmt w:val="lowerLetter"/>
      <w:lvlText w:val="%5."/>
      <w:lvlJc w:val="left"/>
      <w:pPr>
        <w:ind w:left="4051" w:hanging="360"/>
      </w:pPr>
    </w:lvl>
    <w:lvl w:ilvl="5" w:tplc="0416001B" w:tentative="1">
      <w:start w:val="1"/>
      <w:numFmt w:val="lowerRoman"/>
      <w:lvlText w:val="%6."/>
      <w:lvlJc w:val="right"/>
      <w:pPr>
        <w:ind w:left="4771" w:hanging="180"/>
      </w:pPr>
    </w:lvl>
    <w:lvl w:ilvl="6" w:tplc="0416000F" w:tentative="1">
      <w:start w:val="1"/>
      <w:numFmt w:val="decimal"/>
      <w:lvlText w:val="%7."/>
      <w:lvlJc w:val="left"/>
      <w:pPr>
        <w:ind w:left="5491" w:hanging="360"/>
      </w:pPr>
    </w:lvl>
    <w:lvl w:ilvl="7" w:tplc="04160019" w:tentative="1">
      <w:start w:val="1"/>
      <w:numFmt w:val="lowerLetter"/>
      <w:lvlText w:val="%8."/>
      <w:lvlJc w:val="left"/>
      <w:pPr>
        <w:ind w:left="6211" w:hanging="360"/>
      </w:pPr>
    </w:lvl>
    <w:lvl w:ilvl="8" w:tplc="0416001B" w:tentative="1">
      <w:start w:val="1"/>
      <w:numFmt w:val="lowerRoman"/>
      <w:lvlText w:val="%9."/>
      <w:lvlJc w:val="right"/>
      <w:pPr>
        <w:ind w:left="6931" w:hanging="180"/>
      </w:pPr>
    </w:lvl>
  </w:abstractNum>
  <w:abstractNum w:abstractNumId="5" w15:restartNumberingAfterBreak="0">
    <w:nsid w:val="2F463E74"/>
    <w:multiLevelType w:val="hybridMultilevel"/>
    <w:tmpl w:val="00123004"/>
    <w:lvl w:ilvl="0" w:tplc="3C1456F8">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6" w15:restartNumberingAfterBreak="0">
    <w:nsid w:val="40FD5F4E"/>
    <w:multiLevelType w:val="multilevel"/>
    <w:tmpl w:val="1B10AE96"/>
    <w:lvl w:ilvl="0">
      <w:start w:val="1"/>
      <w:numFmt w:val="decimal"/>
      <w:lvlText w:val="%1."/>
      <w:lvlJc w:val="left"/>
      <w:pPr>
        <w:ind w:left="1171" w:hanging="360"/>
      </w:pPr>
      <w:rPr>
        <w:rFonts w:hint="default"/>
      </w:rPr>
    </w:lvl>
    <w:lvl w:ilvl="1">
      <w:start w:val="1"/>
      <w:numFmt w:val="decimal"/>
      <w:isLgl/>
      <w:lvlText w:val="%1.%2."/>
      <w:lvlJc w:val="left"/>
      <w:pPr>
        <w:ind w:left="2239" w:hanging="720"/>
      </w:pPr>
      <w:rPr>
        <w:rFonts w:hint="default"/>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7" w15:restartNumberingAfterBreak="0">
    <w:nsid w:val="499D54E5"/>
    <w:multiLevelType w:val="hybridMultilevel"/>
    <w:tmpl w:val="7CEE4B20"/>
    <w:lvl w:ilvl="0" w:tplc="093A4DBC">
      <w:start w:val="1"/>
      <w:numFmt w:val="decimal"/>
      <w:lvlText w:val="%1."/>
      <w:lvlJc w:val="left"/>
      <w:pPr>
        <w:ind w:left="1171" w:hanging="360"/>
      </w:pPr>
      <w:rPr>
        <w:rFonts w:hint="default"/>
      </w:rPr>
    </w:lvl>
    <w:lvl w:ilvl="1" w:tplc="04160019" w:tentative="1">
      <w:start w:val="1"/>
      <w:numFmt w:val="lowerLetter"/>
      <w:lvlText w:val="%2."/>
      <w:lvlJc w:val="left"/>
      <w:pPr>
        <w:ind w:left="1891" w:hanging="360"/>
      </w:pPr>
    </w:lvl>
    <w:lvl w:ilvl="2" w:tplc="0416001B" w:tentative="1">
      <w:start w:val="1"/>
      <w:numFmt w:val="lowerRoman"/>
      <w:lvlText w:val="%3."/>
      <w:lvlJc w:val="right"/>
      <w:pPr>
        <w:ind w:left="2611" w:hanging="180"/>
      </w:pPr>
    </w:lvl>
    <w:lvl w:ilvl="3" w:tplc="0416000F" w:tentative="1">
      <w:start w:val="1"/>
      <w:numFmt w:val="decimal"/>
      <w:lvlText w:val="%4."/>
      <w:lvlJc w:val="left"/>
      <w:pPr>
        <w:ind w:left="3331" w:hanging="360"/>
      </w:pPr>
    </w:lvl>
    <w:lvl w:ilvl="4" w:tplc="04160019" w:tentative="1">
      <w:start w:val="1"/>
      <w:numFmt w:val="lowerLetter"/>
      <w:lvlText w:val="%5."/>
      <w:lvlJc w:val="left"/>
      <w:pPr>
        <w:ind w:left="4051" w:hanging="360"/>
      </w:pPr>
    </w:lvl>
    <w:lvl w:ilvl="5" w:tplc="0416001B" w:tentative="1">
      <w:start w:val="1"/>
      <w:numFmt w:val="lowerRoman"/>
      <w:lvlText w:val="%6."/>
      <w:lvlJc w:val="right"/>
      <w:pPr>
        <w:ind w:left="4771" w:hanging="180"/>
      </w:pPr>
    </w:lvl>
    <w:lvl w:ilvl="6" w:tplc="0416000F" w:tentative="1">
      <w:start w:val="1"/>
      <w:numFmt w:val="decimal"/>
      <w:lvlText w:val="%7."/>
      <w:lvlJc w:val="left"/>
      <w:pPr>
        <w:ind w:left="5491" w:hanging="360"/>
      </w:pPr>
    </w:lvl>
    <w:lvl w:ilvl="7" w:tplc="04160019" w:tentative="1">
      <w:start w:val="1"/>
      <w:numFmt w:val="lowerLetter"/>
      <w:lvlText w:val="%8."/>
      <w:lvlJc w:val="left"/>
      <w:pPr>
        <w:ind w:left="6211" w:hanging="360"/>
      </w:pPr>
    </w:lvl>
    <w:lvl w:ilvl="8" w:tplc="0416001B" w:tentative="1">
      <w:start w:val="1"/>
      <w:numFmt w:val="lowerRoman"/>
      <w:lvlText w:val="%9."/>
      <w:lvlJc w:val="right"/>
      <w:pPr>
        <w:ind w:left="6931" w:hanging="180"/>
      </w:pPr>
    </w:lvl>
  </w:abstractNum>
  <w:abstractNum w:abstractNumId="8" w15:restartNumberingAfterBreak="0">
    <w:nsid w:val="5CFE39A9"/>
    <w:multiLevelType w:val="multilevel"/>
    <w:tmpl w:val="1B10AE96"/>
    <w:lvl w:ilvl="0">
      <w:start w:val="1"/>
      <w:numFmt w:val="decimal"/>
      <w:lvlText w:val="%1."/>
      <w:lvlJc w:val="left"/>
      <w:pPr>
        <w:ind w:left="1171" w:hanging="360"/>
      </w:pPr>
      <w:rPr>
        <w:rFonts w:hint="default"/>
      </w:rPr>
    </w:lvl>
    <w:lvl w:ilvl="1">
      <w:start w:val="1"/>
      <w:numFmt w:val="decimal"/>
      <w:isLgl/>
      <w:lvlText w:val="%1.%2."/>
      <w:lvlJc w:val="left"/>
      <w:pPr>
        <w:ind w:left="2239" w:hanging="720"/>
      </w:pPr>
      <w:rPr>
        <w:rFonts w:hint="default"/>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9" w15:restartNumberingAfterBreak="0">
    <w:nsid w:val="634E6F44"/>
    <w:multiLevelType w:val="multilevel"/>
    <w:tmpl w:val="6F2C6D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0" w15:restartNumberingAfterBreak="0">
    <w:nsid w:val="7FC61627"/>
    <w:multiLevelType w:val="hybridMultilevel"/>
    <w:tmpl w:val="B82ABFF8"/>
    <w:lvl w:ilvl="0" w:tplc="72E42C10">
      <w:start w:val="1"/>
      <w:numFmt w:val="decimal"/>
      <w:lvlText w:val="%1."/>
      <w:lvlJc w:val="left"/>
      <w:pPr>
        <w:ind w:left="1069" w:hanging="360"/>
      </w:pPr>
      <w:rPr>
        <w:rFonts w:ascii="Arial" w:eastAsia="Arial" w:hAnsi="Arial" w:cs="Arial" w:hint="default"/>
        <w:color w:val="0000FF" w:themeColor="hyperlink"/>
        <w:sz w:val="24"/>
        <w:u w:val="single"/>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2"/>
  </w:num>
  <w:num w:numId="2">
    <w:abstractNumId w:val="9"/>
  </w:num>
  <w:num w:numId="3">
    <w:abstractNumId w:val="4"/>
  </w:num>
  <w:num w:numId="4">
    <w:abstractNumId w:val="7"/>
  </w:num>
  <w:num w:numId="5">
    <w:abstractNumId w:val="5"/>
  </w:num>
  <w:num w:numId="6">
    <w:abstractNumId w:val="10"/>
  </w:num>
  <w:num w:numId="7">
    <w:abstractNumId w:val="0"/>
  </w:num>
  <w:num w:numId="8">
    <w:abstractNumId w:val="1"/>
  </w:num>
  <w:num w:numId="9">
    <w:abstractNumId w:val="8"/>
  </w:num>
  <w:num w:numId="10">
    <w:abstractNumId w:val="6"/>
  </w:num>
  <w:num w:numId="1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fael Martins Alves">
    <w15:presenceInfo w15:providerId="None" w15:userId="Rafael Martins Alves"/>
  </w15:person>
  <w15:person w15:author="Igreja">
    <w15:presenceInfo w15:providerId="None" w15:userId="Igre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16A"/>
    <w:rsid w:val="00007647"/>
    <w:rsid w:val="00017294"/>
    <w:rsid w:val="00021BEA"/>
    <w:rsid w:val="00034729"/>
    <w:rsid w:val="00057CC4"/>
    <w:rsid w:val="00097246"/>
    <w:rsid w:val="000C575C"/>
    <w:rsid w:val="000D626E"/>
    <w:rsid w:val="00114157"/>
    <w:rsid w:val="001361AC"/>
    <w:rsid w:val="00150B17"/>
    <w:rsid w:val="00152493"/>
    <w:rsid w:val="001624D3"/>
    <w:rsid w:val="001657BF"/>
    <w:rsid w:val="001D08DD"/>
    <w:rsid w:val="001E4A43"/>
    <w:rsid w:val="00204F1B"/>
    <w:rsid w:val="00205B1F"/>
    <w:rsid w:val="0025158E"/>
    <w:rsid w:val="00274635"/>
    <w:rsid w:val="00274754"/>
    <w:rsid w:val="00284D3B"/>
    <w:rsid w:val="00287584"/>
    <w:rsid w:val="002B4706"/>
    <w:rsid w:val="002C1D70"/>
    <w:rsid w:val="002D4E2F"/>
    <w:rsid w:val="002E765B"/>
    <w:rsid w:val="003041D3"/>
    <w:rsid w:val="00311827"/>
    <w:rsid w:val="0031568F"/>
    <w:rsid w:val="003246C7"/>
    <w:rsid w:val="00332BAC"/>
    <w:rsid w:val="0034752C"/>
    <w:rsid w:val="003549B6"/>
    <w:rsid w:val="0035522F"/>
    <w:rsid w:val="003627B9"/>
    <w:rsid w:val="003B2C94"/>
    <w:rsid w:val="003D07EC"/>
    <w:rsid w:val="003D6C2E"/>
    <w:rsid w:val="00451E02"/>
    <w:rsid w:val="00452725"/>
    <w:rsid w:val="00476D77"/>
    <w:rsid w:val="004A1D76"/>
    <w:rsid w:val="004B0E16"/>
    <w:rsid w:val="004D087B"/>
    <w:rsid w:val="00556F9A"/>
    <w:rsid w:val="005B6FC2"/>
    <w:rsid w:val="006005FB"/>
    <w:rsid w:val="00682826"/>
    <w:rsid w:val="006A56DE"/>
    <w:rsid w:val="006B25A5"/>
    <w:rsid w:val="006B3126"/>
    <w:rsid w:val="007109BE"/>
    <w:rsid w:val="00730A07"/>
    <w:rsid w:val="00731377"/>
    <w:rsid w:val="00757A17"/>
    <w:rsid w:val="00772C21"/>
    <w:rsid w:val="007C7A0D"/>
    <w:rsid w:val="007D2999"/>
    <w:rsid w:val="008113C9"/>
    <w:rsid w:val="008676A1"/>
    <w:rsid w:val="00874279"/>
    <w:rsid w:val="008878BB"/>
    <w:rsid w:val="008A472B"/>
    <w:rsid w:val="008B5176"/>
    <w:rsid w:val="008B7D6E"/>
    <w:rsid w:val="008E5ABE"/>
    <w:rsid w:val="00906958"/>
    <w:rsid w:val="00936466"/>
    <w:rsid w:val="00947135"/>
    <w:rsid w:val="009549C8"/>
    <w:rsid w:val="00976AB4"/>
    <w:rsid w:val="00985328"/>
    <w:rsid w:val="009918E4"/>
    <w:rsid w:val="00994BD1"/>
    <w:rsid w:val="009962E2"/>
    <w:rsid w:val="009A7C11"/>
    <w:rsid w:val="009B7C9C"/>
    <w:rsid w:val="009D58C1"/>
    <w:rsid w:val="009F312D"/>
    <w:rsid w:val="00A0316A"/>
    <w:rsid w:val="00A429DE"/>
    <w:rsid w:val="00A92BEC"/>
    <w:rsid w:val="00AA40C3"/>
    <w:rsid w:val="00AE459D"/>
    <w:rsid w:val="00B23DF2"/>
    <w:rsid w:val="00B76367"/>
    <w:rsid w:val="00BA6AE2"/>
    <w:rsid w:val="00BE6544"/>
    <w:rsid w:val="00BF7000"/>
    <w:rsid w:val="00C12596"/>
    <w:rsid w:val="00C2185D"/>
    <w:rsid w:val="00C571DE"/>
    <w:rsid w:val="00C84D82"/>
    <w:rsid w:val="00C93DD1"/>
    <w:rsid w:val="00C97B79"/>
    <w:rsid w:val="00CA6FF6"/>
    <w:rsid w:val="00CB6A4C"/>
    <w:rsid w:val="00CD50D5"/>
    <w:rsid w:val="00CE4434"/>
    <w:rsid w:val="00D250ED"/>
    <w:rsid w:val="00D3461F"/>
    <w:rsid w:val="00D562D1"/>
    <w:rsid w:val="00D640AA"/>
    <w:rsid w:val="00D73E02"/>
    <w:rsid w:val="00D97550"/>
    <w:rsid w:val="00DA394F"/>
    <w:rsid w:val="00DB24D9"/>
    <w:rsid w:val="00DB2C22"/>
    <w:rsid w:val="00DD4A2F"/>
    <w:rsid w:val="00E543CB"/>
    <w:rsid w:val="00EE734A"/>
    <w:rsid w:val="00EF4C52"/>
    <w:rsid w:val="00F12A06"/>
    <w:rsid w:val="00F669FF"/>
    <w:rsid w:val="00F8532A"/>
    <w:rsid w:val="00FA3B57"/>
    <w:rsid w:val="00FA7EAD"/>
    <w:rsid w:val="00FE70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ED0688F"/>
  <w15:docId w15:val="{5F3D4BBF-E7E9-4E4B-9DB5-7FCD46F9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E765B"/>
    <w:pPr>
      <w:spacing w:line="360" w:lineRule="auto"/>
      <w:ind w:firstLine="709"/>
      <w:jc w:val="both"/>
    </w:pPr>
    <w:rPr>
      <w:rFonts w:ascii="Arial" w:eastAsia="Arial" w:hAnsi="Arial" w:cs="Arial"/>
      <w:lang w:val="pt-PT" w:eastAsia="pt-PT" w:bidi="pt-PT"/>
    </w:rPr>
  </w:style>
  <w:style w:type="paragraph" w:styleId="Ttulo1">
    <w:name w:val="heading 1"/>
    <w:basedOn w:val="Normal"/>
    <w:uiPriority w:val="1"/>
    <w:qFormat/>
    <w:pPr>
      <w:spacing w:before="255"/>
      <w:ind w:left="102"/>
      <w:outlineLvl w:val="0"/>
    </w:pPr>
    <w:rPr>
      <w:b/>
      <w:bCs/>
      <w:sz w:val="32"/>
      <w:szCs w:val="32"/>
    </w:rPr>
  </w:style>
  <w:style w:type="paragraph" w:styleId="Ttulo2">
    <w:name w:val="heading 2"/>
    <w:basedOn w:val="Normal"/>
    <w:next w:val="Normal"/>
    <w:link w:val="Ttulo2Char"/>
    <w:uiPriority w:val="9"/>
    <w:semiHidden/>
    <w:unhideWhenUsed/>
    <w:qFormat/>
    <w:rsid w:val="00311827"/>
    <w:pPr>
      <w:keepNext/>
      <w:keepLines/>
      <w:spacing w:before="40"/>
      <w:outlineLvl w:val="1"/>
    </w:pPr>
    <w:rPr>
      <w:rFonts w:eastAsiaTheme="majorEastAsia" w:cstheme="majorBidi"/>
      <w:b/>
      <w:sz w:val="24"/>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238"/>
      <w:ind w:right="821"/>
      <w:jc w:val="right"/>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spacing w:before="135"/>
      <w:ind w:left="1530" w:hanging="360"/>
    </w:pPr>
  </w:style>
  <w:style w:type="paragraph" w:customStyle="1" w:styleId="TableParagraph">
    <w:name w:val="Table Paragraph"/>
    <w:basedOn w:val="Normal"/>
    <w:uiPriority w:val="1"/>
    <w:qFormat/>
    <w:rsid w:val="00311827"/>
    <w:rPr>
      <w:sz w:val="24"/>
    </w:rPr>
  </w:style>
  <w:style w:type="paragraph" w:styleId="Cabealho">
    <w:name w:val="header"/>
    <w:basedOn w:val="Normal"/>
    <w:link w:val="CabealhoChar"/>
    <w:uiPriority w:val="99"/>
    <w:unhideWhenUsed/>
    <w:rsid w:val="00994BD1"/>
    <w:pPr>
      <w:tabs>
        <w:tab w:val="center" w:pos="4252"/>
        <w:tab w:val="right" w:pos="8504"/>
      </w:tabs>
    </w:pPr>
  </w:style>
  <w:style w:type="character" w:customStyle="1" w:styleId="CabealhoChar">
    <w:name w:val="Cabeçalho Char"/>
    <w:basedOn w:val="Fontepargpadro"/>
    <w:link w:val="Cabealho"/>
    <w:uiPriority w:val="99"/>
    <w:rsid w:val="00994BD1"/>
    <w:rPr>
      <w:rFonts w:ascii="Arial" w:eastAsia="Arial" w:hAnsi="Arial" w:cs="Arial"/>
      <w:lang w:val="pt-PT" w:eastAsia="pt-PT" w:bidi="pt-PT"/>
    </w:rPr>
  </w:style>
  <w:style w:type="paragraph" w:styleId="Rodap">
    <w:name w:val="footer"/>
    <w:basedOn w:val="Normal"/>
    <w:link w:val="RodapChar"/>
    <w:uiPriority w:val="99"/>
    <w:unhideWhenUsed/>
    <w:rsid w:val="00994BD1"/>
    <w:pPr>
      <w:tabs>
        <w:tab w:val="center" w:pos="4252"/>
        <w:tab w:val="right" w:pos="8504"/>
      </w:tabs>
    </w:pPr>
  </w:style>
  <w:style w:type="character" w:customStyle="1" w:styleId="RodapChar">
    <w:name w:val="Rodapé Char"/>
    <w:basedOn w:val="Fontepargpadro"/>
    <w:link w:val="Rodap"/>
    <w:uiPriority w:val="99"/>
    <w:rsid w:val="00994BD1"/>
    <w:rPr>
      <w:rFonts w:ascii="Arial" w:eastAsia="Arial" w:hAnsi="Arial" w:cs="Arial"/>
      <w:lang w:val="pt-PT" w:eastAsia="pt-PT" w:bidi="pt-PT"/>
    </w:rPr>
  </w:style>
  <w:style w:type="table" w:styleId="Tabelacomgrade">
    <w:name w:val="Table Grid"/>
    <w:basedOn w:val="Tabelanormal"/>
    <w:uiPriority w:val="39"/>
    <w:rsid w:val="001D08DD"/>
    <w:pPr>
      <w:widowControl/>
      <w:autoSpaceDE/>
      <w:autoSpaceDN/>
      <w:ind w:left="10" w:right="2854"/>
      <w:jc w:val="both"/>
    </w:pPr>
    <w:rPr>
      <w:rFonts w:ascii="Arial" w:hAnsi="Arial" w:cs="Arial"/>
      <w:sz w:val="24"/>
      <w:szCs w:val="24"/>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1"/>
    <w:basedOn w:val="Tabelanormal"/>
    <w:rsid w:val="001D08DD"/>
    <w:pPr>
      <w:widowControl/>
      <w:autoSpaceDE/>
      <w:autoSpaceDN/>
      <w:ind w:left="10" w:right="2854"/>
      <w:jc w:val="both"/>
    </w:pPr>
    <w:rPr>
      <w:rFonts w:ascii="Arial" w:eastAsia="Arial" w:hAnsi="Arial" w:cs="Arial"/>
      <w:sz w:val="24"/>
      <w:szCs w:val="24"/>
      <w:lang w:val="pt-BR" w:eastAsia="pt-BR"/>
    </w:rPr>
    <w:tblPr>
      <w:tblStyleRowBandSize w:val="1"/>
      <w:tblStyleColBandSize w:val="1"/>
      <w:tblInd w:w="0" w:type="nil"/>
    </w:tblPr>
  </w:style>
  <w:style w:type="character" w:customStyle="1" w:styleId="Ttulo2Char">
    <w:name w:val="Título 2 Char"/>
    <w:basedOn w:val="Fontepargpadro"/>
    <w:link w:val="Ttulo2"/>
    <w:uiPriority w:val="9"/>
    <w:semiHidden/>
    <w:rsid w:val="00311827"/>
    <w:rPr>
      <w:rFonts w:ascii="Arial" w:eastAsiaTheme="majorEastAsia" w:hAnsi="Arial" w:cstheme="majorBidi"/>
      <w:b/>
      <w:sz w:val="24"/>
      <w:szCs w:val="26"/>
      <w:lang w:val="pt-PT" w:eastAsia="pt-PT" w:bidi="pt-PT"/>
    </w:rPr>
  </w:style>
  <w:style w:type="paragraph" w:styleId="CabealhodoSumrio">
    <w:name w:val="TOC Heading"/>
    <w:basedOn w:val="Ttulo1"/>
    <w:next w:val="Normal"/>
    <w:uiPriority w:val="39"/>
    <w:unhideWhenUsed/>
    <w:qFormat/>
    <w:rsid w:val="00976AB4"/>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pt-BR" w:eastAsia="pt-BR" w:bidi="ar-SA"/>
    </w:rPr>
  </w:style>
  <w:style w:type="paragraph" w:styleId="Sumrio2">
    <w:name w:val="toc 2"/>
    <w:basedOn w:val="Normal"/>
    <w:next w:val="Normal"/>
    <w:autoRedefine/>
    <w:uiPriority w:val="39"/>
    <w:unhideWhenUsed/>
    <w:rsid w:val="00976AB4"/>
    <w:pPr>
      <w:spacing w:after="100"/>
      <w:ind w:left="220"/>
    </w:pPr>
  </w:style>
  <w:style w:type="character" w:styleId="Hyperlink">
    <w:name w:val="Hyperlink"/>
    <w:basedOn w:val="Fontepargpadro"/>
    <w:uiPriority w:val="99"/>
    <w:unhideWhenUsed/>
    <w:rsid w:val="00976AB4"/>
    <w:rPr>
      <w:color w:val="0000FF" w:themeColor="hyperlink"/>
      <w:u w:val="single"/>
    </w:rPr>
  </w:style>
  <w:style w:type="paragraph" w:styleId="Sumrio3">
    <w:name w:val="toc 3"/>
    <w:basedOn w:val="Normal"/>
    <w:next w:val="Normal"/>
    <w:autoRedefine/>
    <w:uiPriority w:val="39"/>
    <w:unhideWhenUsed/>
    <w:rsid w:val="00976AB4"/>
    <w:pPr>
      <w:widowControl/>
      <w:autoSpaceDE/>
      <w:autoSpaceDN/>
      <w:spacing w:after="100" w:line="259" w:lineRule="auto"/>
      <w:ind w:left="440" w:firstLine="0"/>
      <w:jc w:val="left"/>
    </w:pPr>
    <w:rPr>
      <w:rFonts w:asciiTheme="minorHAnsi" w:eastAsiaTheme="minorEastAsia" w:hAnsiTheme="minorHAnsi" w:cs="Times New Roman"/>
      <w:lang w:val="pt-BR" w:eastAsia="pt-BR" w:bidi="ar-SA"/>
    </w:rPr>
  </w:style>
  <w:style w:type="paragraph" w:styleId="Legenda">
    <w:name w:val="caption"/>
    <w:basedOn w:val="Normal"/>
    <w:next w:val="Normal"/>
    <w:uiPriority w:val="35"/>
    <w:unhideWhenUsed/>
    <w:qFormat/>
    <w:rsid w:val="0034752C"/>
    <w:pPr>
      <w:spacing w:after="200" w:line="240" w:lineRule="auto"/>
    </w:pPr>
    <w:rPr>
      <w:i/>
      <w:iCs/>
      <w:color w:val="1F497D" w:themeColor="text2"/>
      <w:sz w:val="18"/>
      <w:szCs w:val="18"/>
    </w:rPr>
  </w:style>
  <w:style w:type="character" w:styleId="Refdecomentrio">
    <w:name w:val="annotation reference"/>
    <w:basedOn w:val="Fontepargpadro"/>
    <w:uiPriority w:val="99"/>
    <w:semiHidden/>
    <w:unhideWhenUsed/>
    <w:rsid w:val="00D73E02"/>
    <w:rPr>
      <w:sz w:val="16"/>
      <w:szCs w:val="16"/>
    </w:rPr>
  </w:style>
  <w:style w:type="paragraph" w:styleId="Textodecomentrio">
    <w:name w:val="annotation text"/>
    <w:basedOn w:val="Normal"/>
    <w:link w:val="TextodecomentrioChar"/>
    <w:uiPriority w:val="99"/>
    <w:semiHidden/>
    <w:unhideWhenUsed/>
    <w:rsid w:val="00D73E0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73E02"/>
    <w:rPr>
      <w:rFonts w:ascii="Arial" w:eastAsia="Arial" w:hAnsi="Arial" w:cs="Arial"/>
      <w:sz w:val="20"/>
      <w:szCs w:val="20"/>
      <w:lang w:val="pt-PT" w:eastAsia="pt-PT" w:bidi="pt-PT"/>
    </w:rPr>
  </w:style>
  <w:style w:type="paragraph" w:styleId="Assuntodocomentrio">
    <w:name w:val="annotation subject"/>
    <w:basedOn w:val="Textodecomentrio"/>
    <w:next w:val="Textodecomentrio"/>
    <w:link w:val="AssuntodocomentrioChar"/>
    <w:uiPriority w:val="99"/>
    <w:semiHidden/>
    <w:unhideWhenUsed/>
    <w:rsid w:val="00D73E02"/>
    <w:rPr>
      <w:b/>
      <w:bCs/>
    </w:rPr>
  </w:style>
  <w:style w:type="character" w:customStyle="1" w:styleId="AssuntodocomentrioChar">
    <w:name w:val="Assunto do comentário Char"/>
    <w:basedOn w:val="TextodecomentrioChar"/>
    <w:link w:val="Assuntodocomentrio"/>
    <w:uiPriority w:val="99"/>
    <w:semiHidden/>
    <w:rsid w:val="00D73E02"/>
    <w:rPr>
      <w:rFonts w:ascii="Arial" w:eastAsia="Arial" w:hAnsi="Arial" w:cs="Arial"/>
      <w:b/>
      <w:bCs/>
      <w:sz w:val="20"/>
      <w:szCs w:val="20"/>
      <w:lang w:val="pt-PT" w:eastAsia="pt-PT" w:bidi="pt-PT"/>
    </w:rPr>
  </w:style>
  <w:style w:type="paragraph" w:styleId="Textodebalo">
    <w:name w:val="Balloon Text"/>
    <w:basedOn w:val="Normal"/>
    <w:link w:val="TextodebaloChar"/>
    <w:uiPriority w:val="99"/>
    <w:semiHidden/>
    <w:unhideWhenUsed/>
    <w:rsid w:val="00D73E02"/>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D73E02"/>
    <w:rPr>
      <w:rFonts w:ascii="Segoe UI" w:eastAsia="Arial" w:hAnsi="Segoe UI" w:cs="Segoe UI"/>
      <w:sz w:val="18"/>
      <w:szCs w:val="18"/>
      <w:lang w:val="pt-PT" w:eastAsia="pt-PT" w:bidi="pt-PT"/>
    </w:rPr>
  </w:style>
  <w:style w:type="character" w:styleId="MenoPendente">
    <w:name w:val="Unresolved Mention"/>
    <w:basedOn w:val="Fontepargpadro"/>
    <w:uiPriority w:val="99"/>
    <w:semiHidden/>
    <w:unhideWhenUsed/>
    <w:rsid w:val="00D640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770308">
      <w:bodyDiv w:val="1"/>
      <w:marLeft w:val="0"/>
      <w:marRight w:val="0"/>
      <w:marTop w:val="0"/>
      <w:marBottom w:val="0"/>
      <w:divBdr>
        <w:top w:val="none" w:sz="0" w:space="0" w:color="auto"/>
        <w:left w:val="none" w:sz="0" w:space="0" w:color="auto"/>
        <w:bottom w:val="none" w:sz="0" w:space="0" w:color="auto"/>
        <w:right w:val="none" w:sz="0" w:space="0" w:color="auto"/>
      </w:divBdr>
    </w:div>
    <w:div w:id="523206328">
      <w:bodyDiv w:val="1"/>
      <w:marLeft w:val="0"/>
      <w:marRight w:val="0"/>
      <w:marTop w:val="0"/>
      <w:marBottom w:val="0"/>
      <w:divBdr>
        <w:top w:val="none" w:sz="0" w:space="0" w:color="auto"/>
        <w:left w:val="none" w:sz="0" w:space="0" w:color="auto"/>
        <w:bottom w:val="none" w:sz="0" w:space="0" w:color="auto"/>
        <w:right w:val="none" w:sz="0" w:space="0" w:color="auto"/>
      </w:divBdr>
    </w:div>
    <w:div w:id="770586845">
      <w:bodyDiv w:val="1"/>
      <w:marLeft w:val="0"/>
      <w:marRight w:val="0"/>
      <w:marTop w:val="0"/>
      <w:marBottom w:val="0"/>
      <w:divBdr>
        <w:top w:val="none" w:sz="0" w:space="0" w:color="auto"/>
        <w:left w:val="none" w:sz="0" w:space="0" w:color="auto"/>
        <w:bottom w:val="none" w:sz="0" w:space="0" w:color="auto"/>
        <w:right w:val="none" w:sz="0" w:space="0" w:color="auto"/>
      </w:divBdr>
    </w:div>
    <w:div w:id="1014189024">
      <w:bodyDiv w:val="1"/>
      <w:marLeft w:val="0"/>
      <w:marRight w:val="0"/>
      <w:marTop w:val="0"/>
      <w:marBottom w:val="0"/>
      <w:divBdr>
        <w:top w:val="none" w:sz="0" w:space="0" w:color="auto"/>
        <w:left w:val="none" w:sz="0" w:space="0" w:color="auto"/>
        <w:bottom w:val="none" w:sz="0" w:space="0" w:color="auto"/>
        <w:right w:val="none" w:sz="0" w:space="0" w:color="auto"/>
      </w:divBdr>
    </w:div>
    <w:div w:id="1812557421">
      <w:bodyDiv w:val="1"/>
      <w:marLeft w:val="0"/>
      <w:marRight w:val="0"/>
      <w:marTop w:val="0"/>
      <w:marBottom w:val="0"/>
      <w:divBdr>
        <w:top w:val="none" w:sz="0" w:space="0" w:color="auto"/>
        <w:left w:val="none" w:sz="0" w:space="0" w:color="auto"/>
        <w:bottom w:val="none" w:sz="0" w:space="0" w:color="auto"/>
        <w:right w:val="none" w:sz="0" w:space="0" w:color="auto"/>
      </w:divBdr>
    </w:div>
    <w:div w:id="1875536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github.com/Anajuliaa09/apitcc"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20https://github.com/KarinaEuzebio675/ProjetoSenai_WEB_Front-End.git"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8" Type="http://schemas.microsoft.com/office/2018/08/relationships/commentsExtensible" Target="commentsExtensible.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github.com/JuniorMiksza8/senai-frontend-mobil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FE18F-2274-4DB8-ADA9-51A4257D2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56</Pages>
  <Words>2880</Words>
  <Characters>15552</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SESI_SENAI_SP</Company>
  <LinksUpToDate>false</LinksUpToDate>
  <CharactersWithSpaces>18396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Igreja</cp:lastModifiedBy>
  <cp:revision>15</cp:revision>
  <dcterms:created xsi:type="dcterms:W3CDTF">2020-07-12T23:59:00Z</dcterms:created>
  <dcterms:modified xsi:type="dcterms:W3CDTF">2020-07-21T00:24:00Z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2020-02-27T00:00:00Z</vt:filetime>
  </property>
  <property fmtid="{D5CDD505-2E9C-101B-9397-08002B2CF9AE}" pid="3" name="Creator">
    <vt:lpwstr>Microsoft® Word 2013</vt:lpwstr>
  </property>
  <property fmtid="{D5CDD505-2E9C-101B-9397-08002B2CF9AE}" pid="4" name="LastSaved">
    <vt:filetime>2020-03-03T00:00:00Z</vt:filetime>
  </property>
</Properties>
</file>